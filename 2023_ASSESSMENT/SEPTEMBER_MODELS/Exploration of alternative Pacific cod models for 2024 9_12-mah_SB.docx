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CDE56" w14:textId="77777777" w:rsidR="00624AA7" w:rsidRDefault="00BB4579" w:rsidP="00EA1358">
      <w:pPr>
        <w:pStyle w:val="Heading1"/>
      </w:pPr>
      <w:r>
        <w:t>Exploration</w:t>
      </w:r>
      <w:r w:rsidR="009C359A">
        <w:t>s</w:t>
      </w:r>
      <w:r>
        <w:t xml:space="preserve"> of alternative </w:t>
      </w:r>
      <w:r w:rsidR="008D10AB">
        <w:t>stock assessment models for Eastern Bering Sea Pacific cod</w:t>
      </w:r>
    </w:p>
    <w:p w14:paraId="6B7A7164" w14:textId="77777777" w:rsidR="00C11C12" w:rsidRDefault="00C11C12" w:rsidP="00C11C12"/>
    <w:p w14:paraId="535CF599" w14:textId="77777777" w:rsidR="00C11C12" w:rsidRDefault="00C11C12" w:rsidP="00C11C12">
      <w:r>
        <w:t>Author</w:t>
      </w:r>
      <w:r w:rsidR="00741A4D">
        <w:t>s</w:t>
      </w:r>
      <w:r>
        <w:t>: Steven J. Barbeaux</w:t>
      </w:r>
      <w:r w:rsidR="00AD5A9E">
        <w:t xml:space="preserve">, Pete </w:t>
      </w:r>
      <w:proofErr w:type="spellStart"/>
      <w:r w:rsidR="00AD5A9E">
        <w:t>Hulson</w:t>
      </w:r>
      <w:proofErr w:type="spellEnd"/>
      <w:r w:rsidR="00AD5A9E">
        <w:t xml:space="preserve">, Ingrid Spies, </w:t>
      </w:r>
      <w:r w:rsidR="00741A4D">
        <w:t>and James Thorson</w:t>
      </w:r>
    </w:p>
    <w:p w14:paraId="3046DA8E" w14:textId="77777777" w:rsidR="008D10AB" w:rsidRPr="00C11C12" w:rsidRDefault="008D10AB" w:rsidP="00C11C12">
      <w:r>
        <w:t xml:space="preserve">September </w:t>
      </w:r>
      <w:r w:rsidR="00741A4D">
        <w:t>11</w:t>
      </w:r>
      <w:r>
        <w:t>, 2023</w:t>
      </w:r>
    </w:p>
    <w:p w14:paraId="293B499C" w14:textId="77777777" w:rsidR="00BB4579" w:rsidRDefault="00BB4579" w:rsidP="00BB4579">
      <w:pPr>
        <w:pStyle w:val="Heading1"/>
      </w:pPr>
      <w:r>
        <w:t>Introduction</w:t>
      </w:r>
    </w:p>
    <w:p w14:paraId="6283BF36" w14:textId="77777777"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r w:rsidR="00CA67E5">
        <w:t>Dirichlet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on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14:paraId="734B56C7" w14:textId="3B17FC96" w:rsidR="00823B1F" w:rsidRDefault="00DD3808" w:rsidP="00977819">
      <w:r>
        <w:t xml:space="preserve">For 2023 we conducted a series of model explorations in an attempt to fix these issues.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a wide range of model alternative</w:t>
      </w:r>
      <w:r w:rsidR="00AF3054">
        <w:t>s</w:t>
      </w:r>
      <w:r w:rsidR="00E73842">
        <w:t xml:space="preser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w:t>
      </w:r>
      <w:commentRangeStart w:id="0"/>
      <w:commentRangeStart w:id="1"/>
      <w:r w:rsidR="00841AAD">
        <w:t>reducing the maximum age from 20 to 12</w:t>
      </w:r>
      <w:commentRangeEnd w:id="0"/>
      <w:r w:rsidR="004B75A4">
        <w:rPr>
          <w:rStyle w:val="CommentReference"/>
        </w:rPr>
        <w:commentReference w:id="0"/>
      </w:r>
      <w:commentRangeEnd w:id="1"/>
      <w:r w:rsidR="00913234">
        <w:rPr>
          <w:rStyle w:val="CommentReference"/>
        </w:rPr>
        <w:commentReference w:id="1"/>
      </w:r>
      <w:r w:rsidR="00841AAD">
        <w:t xml:space="preserve">,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w:t>
      </w:r>
      <w:commentRangeStart w:id="2"/>
      <w:commentRangeStart w:id="3"/>
      <w:r w:rsidR="00187389">
        <w:t>g conditional age-at-length</w:t>
      </w:r>
      <w:commentRangeEnd w:id="2"/>
      <w:r w:rsidR="004B75A4">
        <w:rPr>
          <w:rStyle w:val="CommentReference"/>
        </w:rPr>
        <w:commentReference w:id="2"/>
      </w:r>
      <w:commentRangeEnd w:id="3"/>
      <w:r w:rsidR="00913234">
        <w:rPr>
          <w:rStyle w:val="CommentReference"/>
        </w:rPr>
        <w:commentReference w:id="3"/>
      </w:r>
      <w:r w:rsidR="00187389">
        <w:t>. Although all the models were general</w:t>
      </w:r>
      <w:r w:rsidR="003D45DA">
        <w:t>ly</w:t>
      </w:r>
      <w:r w:rsidR="00187389">
        <w:t xml:space="preserve"> well fit, t</w:t>
      </w:r>
      <w:r w:rsidRPr="00DD3808">
        <w:t>he</w:t>
      </w:r>
      <w:r w:rsidR="00187389">
        <w:t xml:space="preserve"> results </w:t>
      </w:r>
      <w:r w:rsidR="00913234">
        <w:t xml:space="preserve">in terms of both stock size and management implications </w:t>
      </w:r>
      <w:r w:rsidR="00187389">
        <w:t xml:space="preserve">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w:t>
      </w:r>
      <w:r w:rsidR="0056704B">
        <w:lastRenderedPageBreak/>
        <w:t xml:space="preserve">outcomes in terms of management advice could be generated from models with very little </w:t>
      </w:r>
      <w:r w:rsidR="00CE631C">
        <w:t>difference in</w:t>
      </w:r>
      <w:r w:rsidR="00AA6583">
        <w:t xml:space="preserve"> fit to data and </w:t>
      </w:r>
      <w:r w:rsidR="00913234">
        <w:t>retrospective bias.</w:t>
      </w:r>
      <w:r w:rsidR="0056704B">
        <w:t xml:space="preserve"> </w:t>
      </w:r>
    </w:p>
    <w:p w14:paraId="2C4CFA2B" w14:textId="0C6AE031" w:rsidR="00823B1F" w:rsidRDefault="00823B1F" w:rsidP="00977819">
      <w:r>
        <w:t>For 2023 the authors recommend</w:t>
      </w:r>
      <w:r w:rsidR="00DD1309">
        <w:t xml:space="preserve"> the following</w:t>
      </w:r>
      <w:r>
        <w:t>:</w:t>
      </w:r>
    </w:p>
    <w:p w14:paraId="2026106D" w14:textId="34847ADC"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w:t>
      </w:r>
      <w:r w:rsidR="00082CCB">
        <w:t>by</w:t>
      </w:r>
      <w:r>
        <w:t xml:space="preserve">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 xml:space="preserve">develop a science-based and transparent </w:t>
      </w:r>
      <w:r w:rsidR="00082CCB">
        <w:t xml:space="preserve">model selection and </w:t>
      </w:r>
      <w:r w:rsidR="00904BB9">
        <w:t>weighting scheme for new ensembles.</w:t>
      </w:r>
      <w:r w:rsidR="00C505ED">
        <w:t xml:space="preserve">  </w:t>
      </w:r>
    </w:p>
    <w:p w14:paraId="6F50E00A" w14:textId="19644992" w:rsidR="00904BB9" w:rsidRDefault="00823B1F" w:rsidP="00823B1F">
      <w:pPr>
        <w:pStyle w:val="ListParagraph"/>
        <w:numPr>
          <w:ilvl w:val="0"/>
          <w:numId w:val="6"/>
        </w:numPr>
      </w:pPr>
      <w:r>
        <w:t xml:space="preserve">Changing the </w:t>
      </w:r>
      <w:r w:rsidR="00082CCB">
        <w:t xml:space="preserve">current </w:t>
      </w:r>
      <w:r>
        <w:t xml:space="preserve">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14:paraId="0CAFD38D" w14:textId="43FC2936"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w:t>
      </w:r>
      <w:r w:rsidR="002F74F8">
        <w:t>Either fixing or providing a strong prior on</w:t>
      </w:r>
      <w:r w:rsidR="00DD1309">
        <w:t xml:space="preserve"> natural mortality would have the added effect of constraining catchability within a model as these parameters are highly correlated.</w:t>
      </w:r>
      <w:r w:rsidR="00C505ED">
        <w:t xml:space="preserve">   </w:t>
      </w:r>
      <w:r w:rsidR="0056704B">
        <w:t xml:space="preserve"> </w:t>
      </w:r>
    </w:p>
    <w:p w14:paraId="50537BB3" w14:textId="2EE6A202"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w:t>
      </w:r>
      <w:r w:rsidR="00AD527C">
        <w:t xml:space="preserve">presented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similar effective </w:t>
      </w:r>
      <w:r w:rsidR="003007D6">
        <w:t>sample sizes</w:t>
      </w:r>
      <w:r w:rsidR="00EE42F9">
        <w:t>.</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14:paraId="2DBD53B3" w14:textId="7FF61CCF"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 xml:space="preserve">Profiles over catchability show little change in likelihood over a wide range of natural mortality and catchability </w:t>
      </w:r>
      <w:r w:rsidR="003007D6">
        <w:t xml:space="preserve">suggesting little information in the data to inform these quantities </w:t>
      </w:r>
      <w:r w:rsidR="00977AD2">
        <w:t>(</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14:paraId="5340D36A" w14:textId="38955F2C"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2022</w:t>
      </w:r>
      <w:r w:rsidR="00AD527C">
        <w:t>; Thorson et al. 2023</w:t>
      </w:r>
      <w:r w:rsidR="004878AF">
        <w:t>)</w:t>
      </w:r>
      <w:r w:rsidR="003007D6">
        <w:t>,</w:t>
      </w:r>
      <w:r w:rsidR="00330B51">
        <w:t xml:space="preserve"> </w:t>
      </w:r>
      <w:r>
        <w:t xml:space="preserve">which </w:t>
      </w:r>
      <w:r w:rsidR="00330B51">
        <w:t xml:space="preserve">suggests a lower value </w:t>
      </w:r>
      <w:r>
        <w:t>with M at</w:t>
      </w:r>
      <w:r w:rsidR="00330B51">
        <w:t xml:space="preserve"> 0.387.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14:paraId="78FB7E18" w14:textId="77777777" w:rsidR="00DD3808" w:rsidRDefault="00106C64" w:rsidP="008437BF">
      <w:pPr>
        <w:pStyle w:val="Heading2"/>
      </w:pPr>
      <w:r>
        <w:t>Model 22.2 updated c</w:t>
      </w:r>
      <w:r w:rsidR="000C5099">
        <w:t>hanges in i</w:t>
      </w:r>
      <w:r w:rsidR="008437BF">
        <w:t>nput sample size</w:t>
      </w:r>
    </w:p>
    <w:p w14:paraId="632150D5" w14:textId="01E6C874"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 xml:space="preserve">bootstrap approach </w:t>
      </w:r>
      <w:r w:rsidR="003007D6">
        <w:t>that</w:t>
      </w:r>
      <w:r w:rsidR="002A1F1E">
        <w:t xml:space="preserve">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913234">
        <w:t xml:space="preserve"> which is </w:t>
      </w:r>
      <w:r w:rsidR="00226056">
        <w:t>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ls were fit using the Dirichlet-</w:t>
      </w:r>
      <w:r>
        <w:t xml:space="preserve">multinomial </w:t>
      </w:r>
      <w:r w:rsidR="00D716DC">
        <w:t>(DM)</w:t>
      </w:r>
      <w:r w:rsidR="00B56591">
        <w:t>,</w:t>
      </w:r>
      <w:r w:rsidR="00D716DC">
        <w:t xml:space="preserve">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AD527C">
        <w:t xml:space="preserve"> to appropriately </w:t>
      </w:r>
      <w:r w:rsidR="00977AD2">
        <w:t>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 xml:space="preserve">input sample size </w:t>
      </w:r>
      <w:commentRangeStart w:id="4"/>
      <w:commentRangeStart w:id="5"/>
      <w:r w:rsidR="00236427">
        <w:t>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927B6A">
        <w:t>. As in previous year</w:t>
      </w:r>
      <w:r w:rsidR="00CB3740">
        <w:t>s</w:t>
      </w:r>
      <w:r w:rsidR="00927B6A">
        <w:t xml:space="preserve"> it was assumed that the </w:t>
      </w:r>
      <w:r w:rsidR="00913234">
        <w:t xml:space="preserve">raw numbers of hauls </w:t>
      </w:r>
      <w:r w:rsidR="00927B6A">
        <w:t xml:space="preserve">were far too high as they numbered in the </w:t>
      </w:r>
      <w:r w:rsidR="00913234">
        <w:t xml:space="preserve">tens of thousands for some year, far higher than the survey </w:t>
      </w:r>
      <w:r w:rsidR="00927B6A">
        <w:t>input sample size</w:t>
      </w:r>
      <w:r w:rsidR="00236427">
        <w:t>.</w:t>
      </w:r>
      <w:commentRangeEnd w:id="4"/>
      <w:r w:rsidR="00B56591">
        <w:rPr>
          <w:rStyle w:val="CommentReference"/>
          <w:iCs w:val="0"/>
        </w:rPr>
        <w:commentReference w:id="4"/>
      </w:r>
      <w:commentRangeEnd w:id="5"/>
      <w:r w:rsidR="00927B6A">
        <w:rPr>
          <w:rStyle w:val="CommentReference"/>
          <w:iCs w:val="0"/>
        </w:rPr>
        <w:commentReference w:id="5"/>
      </w:r>
      <w:r w:rsidR="00236427">
        <w:t xml:space="preserve"> Model 22.2 was then fit using these new sample sizes. </w:t>
      </w:r>
      <w:r w:rsidR="00927B6A">
        <w:t xml:space="preserve">Although not useful for judging differences in model fits </w:t>
      </w:r>
      <w:commentRangeStart w:id="6"/>
      <w:commentRangeStart w:id="7"/>
      <w:commentRangeStart w:id="8"/>
      <w:commentRangeStart w:id="9"/>
      <w:r w:rsidR="00927B6A">
        <w:t>t</w:t>
      </w:r>
      <w:r w:rsidR="009417F6">
        <w:t xml:space="preserve">he overall negative log likelihood (-LL) increased from 10,875 to 18,362, with a sharp increase in the length composition -LL from 9,990 to 17,383 </w:t>
      </w:r>
      <w:commentRangeEnd w:id="6"/>
      <w:r w:rsidR="00B56591">
        <w:rPr>
          <w:rStyle w:val="CommentReference"/>
          <w:iCs w:val="0"/>
        </w:rPr>
        <w:commentReference w:id="6"/>
      </w:r>
      <w:commentRangeEnd w:id="7"/>
      <w:r w:rsidR="00927B6A">
        <w:t>which does in</w:t>
      </w:r>
      <w:r w:rsidR="005C72D1">
        <w:t>di</w:t>
      </w:r>
      <w:r w:rsidR="00927B6A">
        <w:t xml:space="preserve">cate a </w:t>
      </w:r>
      <w:r w:rsidR="00B56591">
        <w:rPr>
          <w:rStyle w:val="CommentReference"/>
          <w:iCs w:val="0"/>
        </w:rPr>
        <w:commentReference w:id="7"/>
      </w:r>
      <w:commentRangeEnd w:id="8"/>
      <w:r w:rsidR="00B56591">
        <w:rPr>
          <w:rStyle w:val="CommentReference"/>
          <w:iCs w:val="0"/>
        </w:rPr>
        <w:commentReference w:id="8"/>
      </w:r>
      <w:commentRangeEnd w:id="9"/>
      <w:r w:rsidR="00927B6A">
        <w:rPr>
          <w:rStyle w:val="CommentReference"/>
          <w:iCs w:val="0"/>
        </w:rPr>
        <w:commentReference w:id="9"/>
      </w:r>
      <w:r w:rsidR="009417F6">
        <w:t>shift</w:t>
      </w:r>
      <w:r w:rsidR="00927B6A">
        <w:t xml:space="preserve"> in the model weighting with</w:t>
      </w:r>
      <w:r w:rsidR="009417F6">
        <w:t xml:space="preserve"> more weight </w:t>
      </w:r>
      <w:r w:rsidR="00927B6A">
        <w:t xml:space="preserve">being given </w:t>
      </w:r>
      <w:r w:rsidR="009417F6">
        <w:t xml:space="preserve">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w:t>
      </w:r>
      <w:commentRangeStart w:id="10"/>
      <w:commentRangeStart w:id="11"/>
      <w:r w:rsidR="00236427">
        <w:t>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commentRangeEnd w:id="10"/>
      <w:r w:rsidR="00B706C1">
        <w:rPr>
          <w:rStyle w:val="CommentReference"/>
          <w:iCs w:val="0"/>
        </w:rPr>
        <w:commentReference w:id="10"/>
      </w:r>
      <w:commentRangeEnd w:id="11"/>
      <w:r w:rsidR="00927B6A">
        <w:rPr>
          <w:rStyle w:val="CommentReference"/>
          <w:iCs w:val="0"/>
        </w:rPr>
        <w:commentReference w:id="11"/>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w:t>
      </w:r>
      <w:r w:rsidR="000B0E58">
        <w:lastRenderedPageBreak/>
        <w:t>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r w:rsidR="00277849">
        <w:t>autocorrelated</w:t>
      </w:r>
      <w:r w:rsidR="00106C64" w:rsidRPr="00106C64">
        <w:t xml:space="preserve"> </w:t>
      </w:r>
      <w:r w:rsidR="00106C64">
        <w:t>as determined by the residual runs test (ss3diags; Winker et al.2023)</w:t>
      </w:r>
      <w:r w:rsidR="000B0E58">
        <w:t>. However</w:t>
      </w:r>
      <w:r w:rsidR="003473C1">
        <w:t>,</w:t>
      </w:r>
      <w:r w:rsidR="000B0E58">
        <w:t xml:space="preserve">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a large number of jitter runs failing to 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AD527C">
        <w:t>value runs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20DC3">
        <w:t>.</w:t>
      </w:r>
      <w:r w:rsidR="000B0E58">
        <w:t xml:space="preserve"> </w:t>
      </w:r>
      <w:r w:rsidR="00620DC3">
        <w:t>H</w:t>
      </w:r>
      <w:r w:rsidR="000B0E58">
        <w:t>owever</w:t>
      </w:r>
      <w:r w:rsidR="00620DC3">
        <w:t>,</w:t>
      </w:r>
      <w:r w:rsidR="000B0E58">
        <w:t xml:space="preserve"> changes </w:t>
      </w:r>
      <w:r w:rsidR="00694A77">
        <w:t>in growth parameter</w:t>
      </w:r>
      <w:r w:rsidR="00620DC3">
        <w:t>s</w:t>
      </w:r>
      <w:r w:rsidR="00694A77">
        <w:t xml:space="preserve">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14:paraId="1026EDCC" w14:textId="1DB7A2C6"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However</w:t>
      </w:r>
      <w:r w:rsidR="00620DC3">
        <w:t>,</w:t>
      </w:r>
      <w:r>
        <w:t xml:space="preserve"> </w:t>
      </w:r>
      <w:r w:rsidR="009417F6">
        <w:t xml:space="preserve">we found that </w:t>
      </w:r>
      <w:r w:rsidR="00F06A55">
        <w:t>when</w:t>
      </w:r>
      <w:r w:rsidR="009417F6">
        <w:t xml:space="preserve"> </w:t>
      </w:r>
      <w:r w:rsidR="00F06A55">
        <w:t xml:space="preserve">iteratively fitting </w:t>
      </w:r>
      <w:r w:rsidR="00620DC3">
        <w:t xml:space="preserve">using Francis TA1.8 methods </w:t>
      </w:r>
      <w:r w:rsidR="00F06A55">
        <w:t xml:space="preserve">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620DC3">
        <w:t>suggests</w:t>
      </w:r>
      <w:r>
        <w:t xml:space="preserve"> </w:t>
      </w:r>
      <w:r w:rsidR="00F06A55">
        <w:t>model misspecification</w:t>
      </w:r>
      <w:r>
        <w:t xml:space="preserve"> in Model 22.2,</w:t>
      </w:r>
      <w:r w:rsidR="00F06A55">
        <w:t xml:space="preserve"> </w:t>
      </w:r>
      <w:r>
        <w:t xml:space="preserve">potentially </w:t>
      </w:r>
      <w:r w:rsidR="00620DC3">
        <w:t xml:space="preserve">due to </w:t>
      </w:r>
      <w:r>
        <w:t xml:space="preserve">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 xml:space="preserve">bound for the fishery length composition data despite </w:t>
      </w:r>
      <w:r w:rsidR="00AD527C">
        <w:t xml:space="preserve">rather </w:t>
      </w:r>
      <w:r w:rsidR="00277849">
        <w:t>large input samples sizes</w:t>
      </w:r>
      <w:r w:rsidR="00F511E5">
        <w:t xml:space="preserve">. We theorized that </w:t>
      </w:r>
      <w:r w:rsidR="00620DC3">
        <w:t xml:space="preserve">the model misspecification </w:t>
      </w:r>
      <w:r w:rsidR="00F511E5">
        <w:t xml:space="preserve">could be </w:t>
      </w:r>
      <w:r w:rsidR="00277849">
        <w:t>due to confounding</w:t>
      </w:r>
      <w:r w:rsidR="00F511E5">
        <w:t xml:space="preserve"> among</w:t>
      </w:r>
      <w:r w:rsidR="00277849">
        <w:t xml:space="preserve"> the </w:t>
      </w:r>
      <w:r w:rsidR="00F511E5">
        <w:t>freely fit aging bias</w:t>
      </w:r>
      <w:r w:rsidR="00AD527C">
        <w:t>,</w:t>
      </w:r>
      <w:r w:rsidR="00F511E5">
        <w:t xml:space="preserve"> </w:t>
      </w:r>
      <w:r w:rsidR="00277849">
        <w:t>annually varying growth</w:t>
      </w:r>
      <w:r w:rsidR="00F511E5">
        <w:t>,</w:t>
      </w:r>
      <w:r w:rsidR="00277849">
        <w:t xml:space="preserve"> and annually varying selectivity.</w:t>
      </w:r>
      <w:r w:rsidR="00C505ED">
        <w:t xml:space="preserve">    </w:t>
      </w:r>
      <w:r w:rsidR="008437BF">
        <w:t xml:space="preserve"> </w:t>
      </w:r>
    </w:p>
    <w:p w14:paraId="407D6C99" w14:textId="77777777" w:rsidR="00F06A55" w:rsidRDefault="00473130" w:rsidP="00F06A55">
      <w:pPr>
        <w:pStyle w:val="Heading2"/>
      </w:pPr>
      <w:r>
        <w:t>Model 23.1.0.a d</w:t>
      </w:r>
      <w:r w:rsidR="00B8554E">
        <w:t>escription</w:t>
      </w:r>
    </w:p>
    <w:p w14:paraId="26BBF9FB" w14:textId="77777777"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14:paraId="1471E834" w14:textId="75F9C961"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r w:rsidR="00E67A51">
        <w:t>.</w:t>
      </w:r>
    </w:p>
    <w:p w14:paraId="70E5DA72" w14:textId="0AAF80CF" w:rsidR="00F06A55" w:rsidRPr="00F06A55" w:rsidRDefault="00F06A55" w:rsidP="00F06A55">
      <w:pPr>
        <w:numPr>
          <w:ilvl w:val="0"/>
          <w:numId w:val="3"/>
        </w:numPr>
        <w:contextualSpacing/>
      </w:pPr>
      <w:r w:rsidRPr="00F06A55">
        <w:t>Reconfiguring both survey and fishery selectivity to be static instead of including annually varying parameters</w:t>
      </w:r>
      <w:r w:rsidR="00E67A51">
        <w:t>.</w:t>
      </w:r>
    </w:p>
    <w:p w14:paraId="3CFA3329" w14:textId="4EFAB22F"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r w:rsidR="00E67A51">
        <w:t>.</w:t>
      </w:r>
    </w:p>
    <w:p w14:paraId="65898D86" w14:textId="6F339B60" w:rsidR="00F06A55" w:rsidRPr="00F06A55" w:rsidRDefault="00F06A55" w:rsidP="00F06A55">
      <w:pPr>
        <w:numPr>
          <w:ilvl w:val="0"/>
          <w:numId w:val="3"/>
        </w:numPr>
        <w:contextualSpacing/>
      </w:pPr>
      <w:r w:rsidRPr="00F06A55">
        <w:t xml:space="preserve">Reconfiguring </w:t>
      </w:r>
      <w:r w:rsidR="00927B6A">
        <w:t xml:space="preserve">the </w:t>
      </w:r>
      <w:r w:rsidRPr="00F06A55">
        <w:t xml:space="preserve">survey </w:t>
      </w:r>
      <w:r w:rsidR="00927B6A">
        <w:t xml:space="preserve">double normal </w:t>
      </w:r>
      <w:r w:rsidRPr="00F06A55">
        <w:t>selectivity</w:t>
      </w:r>
      <w:r w:rsidR="00927B6A">
        <w:t xml:space="preserve"> (Stock Synthesis pattern 24</w:t>
      </w:r>
      <w:r w:rsidR="00AA6583">
        <w:t xml:space="preserve">; </w:t>
      </w:r>
      <w:proofErr w:type="spellStart"/>
      <w:r w:rsidR="00AA6583">
        <w:t>Methot</w:t>
      </w:r>
      <w:proofErr w:type="spellEnd"/>
      <w:r w:rsidR="00AA6583">
        <w:t xml:space="preserve"> et al. 2023</w:t>
      </w:r>
      <w:r w:rsidR="00927B6A">
        <w:t>)</w:t>
      </w:r>
      <w:r w:rsidRPr="00F06A55">
        <w:t xml:space="preserve"> to estimate parameters 1-4 and using new asymptotic option for parameter 6</w:t>
      </w:r>
      <w:r w:rsidR="00E67A51">
        <w:t>.</w:t>
      </w:r>
    </w:p>
    <w:p w14:paraId="69074184" w14:textId="77F4FF29" w:rsidR="00F06A55" w:rsidRPr="00F06A55" w:rsidRDefault="00F06A55" w:rsidP="00F06A55">
      <w:pPr>
        <w:numPr>
          <w:ilvl w:val="0"/>
          <w:numId w:val="3"/>
        </w:numPr>
        <w:contextualSpacing/>
      </w:pPr>
      <w:r w:rsidRPr="00F06A55">
        <w:t xml:space="preserve">Fixing </w:t>
      </w:r>
      <w:r w:rsidR="00927B6A">
        <w:t xml:space="preserve">the </w:t>
      </w:r>
      <w:r w:rsidRPr="00F06A55">
        <w:t xml:space="preserve">pre-2007 </w:t>
      </w:r>
      <w:r w:rsidR="00927B6A">
        <w:t xml:space="preserve">aging </w:t>
      </w:r>
      <w:commentRangeStart w:id="12"/>
      <w:commentRangeStart w:id="13"/>
      <w:r w:rsidRPr="00F06A55">
        <w:t>bias</w:t>
      </w:r>
      <w:commentRangeEnd w:id="12"/>
      <w:r w:rsidR="00E67A51">
        <w:rPr>
          <w:rStyle w:val="CommentReference"/>
        </w:rPr>
        <w:commentReference w:id="12"/>
      </w:r>
      <w:commentRangeEnd w:id="13"/>
      <w:r w:rsidR="00AC09FA">
        <w:rPr>
          <w:rStyle w:val="CommentReference"/>
        </w:rPr>
        <w:commentReference w:id="13"/>
      </w:r>
      <w:r w:rsidRPr="00F06A55">
        <w:t xml:space="preserve"> to Model 22.2 value</w:t>
      </w:r>
      <w:r w:rsidR="00F511E5">
        <w:t>s</w:t>
      </w:r>
      <w:r w:rsidR="00E67A51">
        <w:t>.</w:t>
      </w:r>
    </w:p>
    <w:p w14:paraId="56695E1C" w14:textId="6622DA37" w:rsidR="00F06A55" w:rsidRPr="00F06A55" w:rsidRDefault="00F06A55" w:rsidP="00F06A55">
      <w:pPr>
        <w:numPr>
          <w:ilvl w:val="0"/>
          <w:numId w:val="3"/>
        </w:numPr>
        <w:contextualSpacing/>
      </w:pPr>
      <w:r w:rsidRPr="00F06A55">
        <w:t>For the growth model fixing CV at older ages at 0.06 and fixing CV at younger ages at 0.2</w:t>
      </w:r>
      <w:r w:rsidR="00AA6583">
        <w:t xml:space="preserve"> based on the previous </w:t>
      </w:r>
      <w:r w:rsidR="00927B6A">
        <w:t>ensemble model fits.</w:t>
      </w:r>
    </w:p>
    <w:p w14:paraId="234C4D5D" w14:textId="621A5B93" w:rsidR="00F06A55" w:rsidRPr="00F06A55" w:rsidRDefault="00473130" w:rsidP="00F06A55">
      <w:pPr>
        <w:numPr>
          <w:ilvl w:val="0"/>
          <w:numId w:val="3"/>
        </w:numPr>
        <w:contextualSpacing/>
      </w:pPr>
      <w:r>
        <w:t>Changing from the Dirichlet-</w:t>
      </w:r>
      <w:r w:rsidR="00F06A55" w:rsidRPr="00F06A55">
        <w:t>multinomial to standard multinomial for length and age comp</w:t>
      </w:r>
      <w:r w:rsidR="0035067A">
        <w:t>osition data</w:t>
      </w:r>
      <w:r w:rsidR="00E67A51">
        <w:t>.</w:t>
      </w:r>
    </w:p>
    <w:p w14:paraId="41409F8F" w14:textId="701BF743" w:rsidR="00F06A55" w:rsidRPr="00F06A55" w:rsidRDefault="00F06A55" w:rsidP="00F06A55">
      <w:pPr>
        <w:numPr>
          <w:ilvl w:val="0"/>
          <w:numId w:val="3"/>
        </w:numPr>
        <w:contextualSpacing/>
      </w:pPr>
      <w:r w:rsidRPr="00F06A55">
        <w:t xml:space="preserve">Using the iterative Francis TA1.8 weighting method to </w:t>
      </w:r>
      <w:r w:rsidR="00AD527C">
        <w:t xml:space="preserve">tune </w:t>
      </w:r>
      <w:r w:rsidRPr="00F06A55">
        <w:t>the model</w:t>
      </w:r>
      <w:r w:rsidR="00E67A51">
        <w:t>.</w:t>
      </w:r>
    </w:p>
    <w:p w14:paraId="67360252" w14:textId="77777777" w:rsidR="00F06A55" w:rsidRDefault="00F06A55" w:rsidP="00F06A55">
      <w:pPr>
        <w:pStyle w:val="Heading3"/>
      </w:pPr>
      <w:r>
        <w:lastRenderedPageBreak/>
        <w:t>Duplicate composition data</w:t>
      </w:r>
    </w:p>
    <w:p w14:paraId="1E03E7AC" w14:textId="77777777"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w:t>
      </w:r>
      <w:commentRangeStart w:id="14"/>
      <w:commentRangeStart w:id="15"/>
      <w:r>
        <w:t>bottom trawl survey size composition data were removed</w:t>
      </w:r>
      <w:commentRangeEnd w:id="14"/>
      <w:r w:rsidR="003034DC">
        <w:rPr>
          <w:rStyle w:val="CommentReference"/>
        </w:rPr>
        <w:commentReference w:id="14"/>
      </w:r>
      <w:commentRangeEnd w:id="15"/>
      <w:r w:rsidR="00AA6583">
        <w:rPr>
          <w:rStyle w:val="CommentReference"/>
        </w:rPr>
        <w:commentReference w:id="15"/>
      </w:r>
      <w:r>
        <w:t>.</w:t>
      </w:r>
    </w:p>
    <w:p w14:paraId="16DB69D5" w14:textId="77777777" w:rsidR="00F06A55" w:rsidRDefault="00F06A55" w:rsidP="00F06A55">
      <w:pPr>
        <w:pStyle w:val="Heading3"/>
      </w:pPr>
      <w:r>
        <w:t>Selectivity and growth</w:t>
      </w:r>
    </w:p>
    <w:p w14:paraId="7A77DAA1" w14:textId="329E72E9" w:rsidR="00F06A55" w:rsidRDefault="00F06A55" w:rsidP="00F06A55">
      <w:r>
        <w:t>For the 2022 ensemble models both fishery and survey selectivity</w:t>
      </w:r>
      <w:r w:rsidR="00AD527C">
        <w:t xml:space="preserve"> and</w:t>
      </w:r>
      <w:r>
        <w:t xml:space="preserve"> </w:t>
      </w:r>
      <w:proofErr w:type="spellStart"/>
      <w:r w:rsidR="00AD527C">
        <w:t>L</w:t>
      </w:r>
      <w:r w:rsidR="00AD527C" w:rsidRPr="00CC62BC">
        <w:rPr>
          <w:vertAlign w:val="subscript"/>
        </w:rPr>
        <w:t>min</w:t>
      </w:r>
      <w:proofErr w:type="spellEnd"/>
      <w:r w:rsidR="00AD527C">
        <w:t xml:space="preserve"> in the Richard’s growth model </w:t>
      </w:r>
      <w:r>
        <w:t xml:space="preserve">were set to be annually varying. This </w:t>
      </w:r>
      <w:r w:rsidR="00AC09FA">
        <w:t xml:space="preserve">is likely </w:t>
      </w:r>
      <w:r>
        <w:t xml:space="preserve">confounded as the model would likely not be able to discern between annually varying growth and selectivity at the smaller sizes </w:t>
      </w:r>
      <w:r w:rsidR="00AD527C">
        <w:t xml:space="preserve">potentially leading </w:t>
      </w:r>
      <w:r w:rsidR="00F511E5">
        <w:t xml:space="preserve">to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Whether the annual variability is attributed to growth or selectivity has im</w:t>
      </w:r>
      <w:r w:rsidR="00E03F2C">
        <w:t>pacts on model results affecting</w:t>
      </w:r>
      <w:r>
        <w:t xml:space="preserve"> management </w:t>
      </w:r>
      <w:r w:rsidR="00E03F2C">
        <w:t>advice. For the simplified model, Model 23.1.0a, we</w:t>
      </w:r>
      <w:r>
        <w:t xml:space="preserv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5040AE">
        <w:t xml:space="preserve"> reducing the number of </w:t>
      </w:r>
      <w:proofErr w:type="spellStart"/>
      <w:r w:rsidR="005040AE">
        <w:t>devs</w:t>
      </w:r>
      <w:proofErr w:type="spellEnd"/>
      <w:r w:rsidR="005040AE">
        <w:t xml:space="preserve"> by 220 (</w:t>
      </w:r>
      <w:r w:rsidR="005040AE">
        <w:fldChar w:fldCharType="begin"/>
      </w:r>
      <w:r w:rsidR="005040AE">
        <w:instrText xml:space="preserve"> REF _Ref145423283 \h </w:instrText>
      </w:r>
      <w:r w:rsidR="005040AE">
        <w:fldChar w:fldCharType="separate"/>
      </w:r>
      <w:r w:rsidR="005040AE">
        <w:t xml:space="preserve">Table </w:t>
      </w:r>
      <w:r w:rsidR="005040AE">
        <w:rPr>
          <w:noProof/>
        </w:rPr>
        <w:t>2</w:t>
      </w:r>
      <w:r w:rsidR="005040AE">
        <w:fldChar w:fldCharType="end"/>
      </w:r>
      <w:r w:rsidR="005040AE">
        <w:t>).</w:t>
      </w:r>
      <w:r w:rsidR="00046CAD">
        <w:t xml:space="preserve"> </w:t>
      </w:r>
    </w:p>
    <w:p w14:paraId="630B52EA" w14:textId="2BB3EC2E" w:rsidR="00F06A55" w:rsidRDefault="00F06A55" w:rsidP="00F06A55">
      <w:r>
        <w:t>In addition</w:t>
      </w:r>
      <w:r w:rsidR="001B7443">
        <w:t>,</w:t>
      </w:r>
      <w:r>
        <w:t xml:space="preserve"> we implemented a selectivity feature new to stock synthesis for the</w:t>
      </w:r>
      <w:r w:rsidR="00046CAD">
        <w:t xml:space="preserve"> survey </w:t>
      </w:r>
      <w:r w:rsidR="001B7443">
        <w:t>that</w:t>
      </w:r>
      <w:r w:rsidR="00046CAD">
        <w:t xml:space="preserve"> simplifies the </w:t>
      </w:r>
      <w:r w:rsidR="00AC09FA">
        <w:t xml:space="preserve">double normal </w:t>
      </w:r>
      <w:r>
        <w:t>function</w:t>
      </w:r>
      <w:r w:rsidR="00AC09FA">
        <w:t xml:space="preserve"> (selectivity option 24 in Stock Synthesis; Method et al. 2023)</w:t>
      </w:r>
      <w:r>
        <w:t xml:space="preserve">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E03F2C">
        <w:t>become dome-shaped</w:t>
      </w:r>
      <w:r w:rsidR="00046CAD">
        <w:t>.</w:t>
      </w:r>
      <w:r>
        <w:t xml:space="preserve"> </w:t>
      </w:r>
    </w:p>
    <w:p w14:paraId="4478C1BC" w14:textId="77777777" w:rsidR="00F06A55" w:rsidRDefault="00F06A55" w:rsidP="00F06A55">
      <w:pPr>
        <w:pStyle w:val="Heading3"/>
      </w:pPr>
      <w:commentRangeStart w:id="16"/>
      <w:commentRangeStart w:id="17"/>
      <w:r>
        <w:t xml:space="preserve">Aging bias </w:t>
      </w:r>
      <w:commentRangeEnd w:id="16"/>
      <w:r w:rsidR="006B11E4">
        <w:rPr>
          <w:rStyle w:val="CommentReference"/>
          <w:rFonts w:asciiTheme="minorHAnsi" w:eastAsiaTheme="minorHAnsi" w:hAnsiTheme="minorHAnsi" w:cstheme="minorBidi"/>
          <w:color w:val="auto"/>
        </w:rPr>
        <w:commentReference w:id="16"/>
      </w:r>
      <w:commentRangeEnd w:id="17"/>
      <w:r w:rsidR="00AC09FA">
        <w:rPr>
          <w:rStyle w:val="CommentReference"/>
          <w:rFonts w:asciiTheme="minorHAnsi" w:eastAsiaTheme="minorHAnsi" w:hAnsiTheme="minorHAnsi" w:cstheme="minorBidi"/>
          <w:color w:val="auto"/>
        </w:rPr>
        <w:commentReference w:id="17"/>
      </w:r>
    </w:p>
    <w:p w14:paraId="67AD2442" w14:textId="77777777"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rsidR="00E03F2C">
        <w:t xml:space="preserve"> suggesting that these parameters were likely confounded with growth and selectivity</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14:paraId="7854E572" w14:textId="77777777" w:rsidR="0035067A" w:rsidRDefault="0035067A" w:rsidP="0035067A">
      <w:pPr>
        <w:pStyle w:val="Heading3"/>
      </w:pPr>
      <w:r>
        <w:t xml:space="preserve">Composition distribution from </w:t>
      </w:r>
      <w:commentRangeStart w:id="18"/>
      <w:commentRangeStart w:id="19"/>
      <w:proofErr w:type="spellStart"/>
      <w:r>
        <w:t>Dirichlet</w:t>
      </w:r>
      <w:proofErr w:type="spellEnd"/>
      <w:r>
        <w:t xml:space="preserve"> multinomial</w:t>
      </w:r>
      <w:commentRangeEnd w:id="18"/>
      <w:r w:rsidR="006F3522">
        <w:rPr>
          <w:rStyle w:val="CommentReference"/>
          <w:rFonts w:asciiTheme="minorHAnsi" w:eastAsiaTheme="minorHAnsi" w:hAnsiTheme="minorHAnsi" w:cstheme="minorBidi"/>
          <w:color w:val="auto"/>
        </w:rPr>
        <w:commentReference w:id="18"/>
      </w:r>
      <w:commentRangeEnd w:id="19"/>
      <w:r w:rsidR="005040AE">
        <w:rPr>
          <w:rStyle w:val="CommentReference"/>
          <w:rFonts w:asciiTheme="minorHAnsi" w:eastAsiaTheme="minorHAnsi" w:hAnsiTheme="minorHAnsi" w:cstheme="minorBidi"/>
          <w:color w:val="auto"/>
        </w:rPr>
        <w:commentReference w:id="19"/>
      </w:r>
      <w:r>
        <w:t xml:space="preserve"> to standard multinomial</w:t>
      </w:r>
    </w:p>
    <w:p w14:paraId="6BF32EB6" w14:textId="3CACFCAA" w:rsidR="0035067A" w:rsidRDefault="0014291E" w:rsidP="0035067A">
      <w:r>
        <w:t>As de</w:t>
      </w:r>
      <w:r w:rsidR="00E03F2C">
        <w:t>s</w:t>
      </w:r>
      <w:r>
        <w:t>cribed above w</w:t>
      </w:r>
      <w:r w:rsidR="0035067A">
        <w:t>hen fitting Model 22.2 with the updated bootstrap input sample sizes the fishery size composition DM log theta continued to approach the upper bound</w:t>
      </w:r>
      <w:r w:rsidR="00B327A2">
        <w:t>,</w:t>
      </w:r>
      <w:r w:rsidR="0035067A">
        <w:t xml:space="preserve">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14:paraId="6B53F653" w14:textId="77777777"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w:t>
      </w:r>
      <w:r w:rsidRPr="00A04A6C">
        <w:lastRenderedPageBreak/>
        <w:t xml:space="preserve">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14:paraId="0F1DB1E3" w14:textId="77777777" w:rsidR="001F1694" w:rsidRDefault="004A67C9" w:rsidP="00B8554E">
      <w:pPr>
        <w:pStyle w:val="Heading2"/>
      </w:pPr>
      <w:r>
        <w:t>Model 23.1.0.a</w:t>
      </w:r>
      <w:r w:rsidR="007465AD">
        <w:t xml:space="preserve"> </w:t>
      </w:r>
      <w:r w:rsidR="00B8554E">
        <w:t>R</w:t>
      </w:r>
      <w:r w:rsidR="001F1694">
        <w:t>esults</w:t>
      </w:r>
    </w:p>
    <w:p w14:paraId="013DFBF4" w14:textId="7C2E8A1C"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This resulted in the survey index having more influence on the model 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23.1.0.a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6F3522">
        <w:t>The</w:t>
      </w:r>
      <w:r w:rsidR="008632C3">
        <w:t xml:space="preserve"> visual fits </w:t>
      </w:r>
      <w:r w:rsidR="00F36B0A">
        <w:t>to the fishery length composition</w:t>
      </w:r>
      <w:r w:rsidR="000E503E">
        <w:t xml:space="preserve"> data reveal little difference in the fitted values</w:t>
      </w:r>
      <w:r w:rsidR="008632C3">
        <w:t xml:space="preserve">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w:t>
      </w:r>
      <w:r w:rsidR="006F3522">
        <w:t>,</w:t>
      </w:r>
      <w:r w:rsidR="00F36B0A">
        <w:t xml:space="preserve"> Model 22.2 fits the survey size composition </w:t>
      </w:r>
      <w:r w:rsidR="006F3522">
        <w:t>better</w:t>
      </w:r>
      <w:r w:rsidR="00F36B0A">
        <w:t xml:space="preserve">, specifically </w:t>
      </w:r>
      <w:commentRangeStart w:id="20"/>
      <w:commentRangeStart w:id="21"/>
      <w:r w:rsidR="00F36B0A">
        <w:t xml:space="preserve">Model 23.1.0.a tends to overestimate </w:t>
      </w:r>
      <w:commentRangeStart w:id="22"/>
      <w:commentRangeStart w:id="23"/>
      <w:r w:rsidR="00F36B0A">
        <w:t xml:space="preserve">large </w:t>
      </w:r>
      <w:commentRangeEnd w:id="22"/>
      <w:r w:rsidR="006F3522">
        <w:rPr>
          <w:rStyle w:val="CommentReference"/>
        </w:rPr>
        <w:commentReference w:id="22"/>
      </w:r>
      <w:commentRangeEnd w:id="23"/>
      <w:r w:rsidR="005040AE">
        <w:rPr>
          <w:rStyle w:val="CommentReference"/>
        </w:rPr>
        <w:commentReference w:id="23"/>
      </w:r>
      <w:r w:rsidR="00F36B0A">
        <w:t xml:space="preserve">incoming small fish </w:t>
      </w:r>
      <w:r w:rsidR="00BF0703">
        <w:t xml:space="preserve">even more than Model 22.2 </w:t>
      </w:r>
      <w:r w:rsidR="00F36B0A">
        <w:t>when</w:t>
      </w:r>
      <w:r w:rsidR="000E503E">
        <w:t xml:space="preserve"> large recruitments are present</w:t>
      </w:r>
      <w:r w:rsidR="00F36B0A">
        <w:t xml:space="preserve"> </w:t>
      </w:r>
      <w:commentRangeEnd w:id="20"/>
      <w:r w:rsidR="006F3522">
        <w:rPr>
          <w:rStyle w:val="CommentReference"/>
        </w:rPr>
        <w:commentReference w:id="20"/>
      </w:r>
      <w:commentRangeEnd w:id="21"/>
      <w:r w:rsidR="005040AE">
        <w:rPr>
          <w:rStyle w:val="CommentReference"/>
        </w:rPr>
        <w:commentReference w:id="21"/>
      </w:r>
      <w:r w:rsidR="00F36B0A">
        <w:t>(</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show Model 23.1.0.a fit</w:t>
      </w:r>
      <w:r w:rsidR="000E503E">
        <w:t>ting</w:t>
      </w:r>
      <w:r w:rsidR="003A77F3">
        <w:t xml:space="preserve"> the</w:t>
      </w:r>
      <w:commentRangeStart w:id="24"/>
      <w:commentRangeStart w:id="25"/>
      <w:r w:rsidR="003A77F3">
        <w:t xml:space="preserve"> age data l</w:t>
      </w:r>
      <w:commentRangeEnd w:id="24"/>
      <w:r w:rsidR="006F3522">
        <w:rPr>
          <w:rStyle w:val="CommentReference"/>
        </w:rPr>
        <w:commentReference w:id="24"/>
      </w:r>
      <w:commentRangeEnd w:id="25"/>
      <w:r w:rsidR="007454E2">
        <w:rPr>
          <w:rStyle w:val="CommentReference"/>
        </w:rPr>
        <w:commentReference w:id="25"/>
      </w:r>
      <w:r w:rsidR="003A77F3">
        <w:t>ess closely tha</w:t>
      </w:r>
      <w:r w:rsidR="000E503E">
        <w:t>n</w:t>
      </w:r>
      <w:r w:rsidR="003A77F3">
        <w:t xml:space="preserve"> Model 22.2 </w:t>
      </w:r>
      <w:r w:rsidR="000E503E">
        <w:t>with</w:t>
      </w:r>
      <w:r w:rsidR="003A77F3">
        <w:t xml:space="preserve"> lower </w:t>
      </w:r>
      <w:r w:rsidR="00423E69">
        <w:t xml:space="preserve">effective </w:t>
      </w:r>
      <w:r w:rsidR="007454E2">
        <w:t>same size</w:t>
      </w:r>
      <w:r w:rsidR="00423E69">
        <w:t>,</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14:paraId="41F772BE" w14:textId="20754F6E"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t>
      </w:r>
      <w:proofErr w:type="spellStart"/>
      <w:r w:rsidR="007454E2">
        <w:t>Mohn’s</w:t>
      </w:r>
      <w:proofErr w:type="spellEnd"/>
      <w:r w:rsidR="007454E2">
        <w:t xml:space="preserve"> rho</w:t>
      </w:r>
      <w:r>
        <w:t xml:space="preserv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14:paraId="4CF9B838" w14:textId="2975296D" w:rsidR="001F1694" w:rsidRDefault="004A67C9" w:rsidP="00CA5279">
      <w:r>
        <w:t>Despite being different from the updated Model 22.2 the g</w:t>
      </w:r>
      <w:r w:rsidR="00E65292">
        <w:t>rowth parameter estimates between the old Model 22.2 and Model 23.1.0.</w:t>
      </w:r>
      <w:proofErr w:type="spellStart"/>
      <w:r>
        <w:t>a</w:t>
      </w:r>
      <w:proofErr w:type="spellEnd"/>
      <w:r>
        <w:t xml:space="preserve">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w:t>
      </w:r>
      <w:r w:rsidR="009B090A">
        <w:t>Similar</w:t>
      </w:r>
      <w:r>
        <w:t xml:space="preserve"> fit</w:t>
      </w:r>
      <w:r w:rsidR="009B090A">
        <w:t>ted</w:t>
      </w:r>
      <w:r>
        <w:t xml:space="preserve"> values are </w:t>
      </w:r>
      <w:r w:rsidR="00D6579A">
        <w:t>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w:t>
      </w:r>
      <w:r w:rsidR="009B090A">
        <w:t>attributed to</w:t>
      </w:r>
      <w:r w:rsidR="00D6579A">
        <w:t xml:space="preserve"> the annual </w:t>
      </w:r>
      <w:proofErr w:type="spellStart"/>
      <w:r w:rsidR="00D6579A">
        <w:t>devs</w:t>
      </w:r>
      <w:proofErr w:type="spellEnd"/>
      <w:r w:rsidR="00D6579A">
        <w:t>.</w:t>
      </w:r>
      <w:r w:rsidR="002A2C4D">
        <w:t xml:space="preserve"> </w:t>
      </w:r>
    </w:p>
    <w:p w14:paraId="231D0F71" w14:textId="77777777"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w:t>
      </w:r>
      <w:commentRangeStart w:id="26"/>
      <w:commentRangeStart w:id="27"/>
      <w:r w:rsidR="008C464B">
        <w:t>majority arriving at the MLE</w:t>
      </w:r>
      <w:commentRangeEnd w:id="26"/>
      <w:r w:rsidR="009B090A">
        <w:rPr>
          <w:rStyle w:val="CommentReference"/>
        </w:rPr>
        <w:commentReference w:id="26"/>
      </w:r>
      <w:commentRangeEnd w:id="27"/>
      <w:r w:rsidR="007454E2">
        <w:rPr>
          <w:rStyle w:val="CommentReference"/>
        </w:rPr>
        <w:commentReference w:id="27"/>
      </w:r>
      <w:r w:rsidR="008C464B">
        <w:t xml:space="preserve">. </w:t>
      </w:r>
      <w:r w:rsidR="00FC3287">
        <w:t xml:space="preserve">Although the </w:t>
      </w:r>
      <w:r w:rsidR="00A42249">
        <w:t xml:space="preserve">likelihood </w:t>
      </w:r>
      <w:r w:rsidR="00A42249">
        <w:lastRenderedPageBreak/>
        <w:t xml:space="preserve">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r w:rsidR="00BF0703">
        <w:t>maxi</w:t>
      </w:r>
      <w:r w:rsidR="00803DCA">
        <w:t>m</w:t>
      </w:r>
      <w:r w:rsidR="00BF0703">
        <w:t>um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to the overall biomass's variability, leading to limited insights into the con</w:t>
      </w:r>
      <w:r w:rsidR="00632FA6">
        <w:t>sequences of fishery removals. T</w:t>
      </w:r>
      <w:r w:rsidR="00D6579A">
        <w:t xml:space="preserve">he ability of a model to fit </w:t>
      </w:r>
      <w:r w:rsidR="00D7405D" w:rsidRPr="00D7405D">
        <w:t>catchability is influenced by the degree to which catch impacts changes in survey abundance. Given the considerable impact of environmental drivers on cod abundance and mortality, there's a possibility of insufficient data for accurately determining survey catchability</w:t>
      </w:r>
      <w:r w:rsidR="00632FA6">
        <w:t xml:space="preserve"> without a better understanding of the environmental drivers of this stock</w:t>
      </w:r>
      <w:r w:rsidR="00D7405D" w:rsidRPr="00D7405D">
        <w:t>.</w:t>
      </w:r>
      <w:r w:rsidR="00C505ED">
        <w:t xml:space="preserve"> </w:t>
      </w:r>
    </w:p>
    <w:p w14:paraId="2CE62663" w14:textId="77777777" w:rsidR="00D7405D" w:rsidRDefault="00D7405D" w:rsidP="00D7405D">
      <w:pPr>
        <w:pStyle w:val="Heading2"/>
      </w:pPr>
      <w:r>
        <w:t>Fu</w:t>
      </w:r>
      <w:r w:rsidR="00ED0B18">
        <w:t>r</w:t>
      </w:r>
      <w:r>
        <w:t>ther model explorations</w:t>
      </w:r>
    </w:p>
    <w:p w14:paraId="145B709F" w14:textId="77777777" w:rsidR="006148DC" w:rsidRDefault="00BF0703" w:rsidP="006148DC">
      <w:r>
        <w:t>Alternative models with increasing complexity were developed to further explore model sensitivity and performance with the following</w:t>
      </w:r>
      <w:r w:rsidR="006148DC">
        <w:t>:</w:t>
      </w:r>
    </w:p>
    <w:p w14:paraId="12FC3046" w14:textId="77777777" w:rsidR="00D7405D" w:rsidRDefault="00BF0703" w:rsidP="00D7405D">
      <w:pPr>
        <w:numPr>
          <w:ilvl w:val="0"/>
          <w:numId w:val="4"/>
        </w:numPr>
      </w:pPr>
      <w:commentRangeStart w:id="28"/>
      <w:commentRangeStart w:id="29"/>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14:paraId="6FD49CDB" w14:textId="77777777" w:rsidR="00D7405D" w:rsidRDefault="00ED0B18" w:rsidP="00D7405D">
      <w:pPr>
        <w:numPr>
          <w:ilvl w:val="0"/>
          <w:numId w:val="4"/>
        </w:numPr>
      </w:pPr>
      <w:r>
        <w:t>Adding constrained</w:t>
      </w:r>
      <w:r w:rsidR="00D7405D">
        <w:t xml:space="preserve"> annually varying selectivity for the survey</w:t>
      </w:r>
      <w:r>
        <w:t>.</w:t>
      </w:r>
    </w:p>
    <w:p w14:paraId="4A927CF0" w14:textId="77777777"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14:paraId="70CFD4EE" w14:textId="46DF46B4" w:rsidR="006148DC" w:rsidRDefault="006148DC" w:rsidP="006148DC">
      <w:pPr>
        <w:numPr>
          <w:ilvl w:val="0"/>
          <w:numId w:val="4"/>
        </w:numPr>
      </w:pPr>
      <w:r>
        <w:t xml:space="preserve">Adjusting the </w:t>
      </w:r>
      <w:commentRangeStart w:id="30"/>
      <w:r>
        <w:t xml:space="preserve">upper age group </w:t>
      </w:r>
      <w:commentRangeEnd w:id="30"/>
      <w:r w:rsidR="009B090A">
        <w:rPr>
          <w:rStyle w:val="CommentReference"/>
        </w:rPr>
        <w:commentReference w:id="30"/>
      </w:r>
      <w:r w:rsidR="007454E2">
        <w:t xml:space="preserve"> for model dynamics </w:t>
      </w:r>
      <w:r>
        <w:t>from age 20 to age 12 to more accurately represent available data</w:t>
      </w:r>
      <w:r w:rsidR="007454E2">
        <w:t xml:space="preserve"> and speed </w:t>
      </w:r>
      <w:r w:rsidR="008C55A6">
        <w:t xml:space="preserve">up </w:t>
      </w:r>
      <w:r w:rsidR="007454E2">
        <w:t>model runs</w:t>
      </w:r>
      <w:r>
        <w:t>.</w:t>
      </w:r>
    </w:p>
    <w:p w14:paraId="7028B52E" w14:textId="30CB3FBE" w:rsidR="006148DC" w:rsidRDefault="006148DC" w:rsidP="006148DC">
      <w:pPr>
        <w:numPr>
          <w:ilvl w:val="0"/>
          <w:numId w:val="4"/>
        </w:numPr>
      </w:pPr>
      <w:r>
        <w:t xml:space="preserve">Introducing survey conditional age-at-length </w:t>
      </w:r>
      <w:r w:rsidR="00ED0B18">
        <w:t xml:space="preserve">(CAAL) </w:t>
      </w:r>
      <w:r>
        <w:t>data</w:t>
      </w:r>
      <w:commentRangeEnd w:id="28"/>
      <w:r w:rsidR="009B090A">
        <w:rPr>
          <w:rStyle w:val="CommentReference"/>
        </w:rPr>
        <w:commentReference w:id="28"/>
      </w:r>
      <w:commentRangeEnd w:id="29"/>
      <w:r w:rsidR="007454E2">
        <w:rPr>
          <w:rStyle w:val="CommentReference"/>
        </w:rPr>
        <w:commentReference w:id="29"/>
      </w:r>
      <w:r w:rsidR="009B090A">
        <w:t>.</w:t>
      </w:r>
    </w:p>
    <w:tbl>
      <w:tblPr>
        <w:tblStyle w:val="TableGrid"/>
        <w:tblW w:w="0" w:type="auto"/>
        <w:tblLook w:val="04A0" w:firstRow="1" w:lastRow="0" w:firstColumn="1" w:lastColumn="0" w:noHBand="0" w:noVBand="1"/>
      </w:tblPr>
      <w:tblGrid>
        <w:gridCol w:w="1628"/>
        <w:gridCol w:w="892"/>
        <w:gridCol w:w="1681"/>
        <w:gridCol w:w="1970"/>
        <w:gridCol w:w="983"/>
        <w:gridCol w:w="1503"/>
        <w:gridCol w:w="693"/>
      </w:tblGrid>
      <w:tr w:rsidR="000D30AC" w14:paraId="1FFA83A4" w14:textId="77777777" w:rsidTr="00ED0B18">
        <w:tc>
          <w:tcPr>
            <w:tcW w:w="0" w:type="auto"/>
            <w:vAlign w:val="bottom"/>
          </w:tcPr>
          <w:p w14:paraId="64BB9654" w14:textId="77777777" w:rsidR="000D30AC" w:rsidRPr="00BF0703" w:rsidRDefault="000D30AC" w:rsidP="00A970F0">
            <w:pPr>
              <w:jc w:val="center"/>
              <w:rPr>
                <w:b/>
              </w:rPr>
            </w:pPr>
            <w:commentRangeStart w:id="31"/>
            <w:commentRangeStart w:id="32"/>
            <w:r w:rsidRPr="00BF0703">
              <w:rPr>
                <w:b/>
              </w:rPr>
              <w:t>Model</w:t>
            </w:r>
            <w:commentRangeEnd w:id="31"/>
            <w:r w:rsidR="009B090A">
              <w:rPr>
                <w:rStyle w:val="CommentReference"/>
              </w:rPr>
              <w:commentReference w:id="31"/>
            </w:r>
            <w:commentRangeEnd w:id="32"/>
            <w:r w:rsidR="007454E2">
              <w:rPr>
                <w:rStyle w:val="CommentReference"/>
              </w:rPr>
              <w:commentReference w:id="32"/>
            </w:r>
          </w:p>
        </w:tc>
        <w:tc>
          <w:tcPr>
            <w:tcW w:w="0" w:type="auto"/>
            <w:vAlign w:val="bottom"/>
          </w:tcPr>
          <w:p w14:paraId="0B82EEA8" w14:textId="77777777" w:rsidR="000D30AC" w:rsidRPr="00BF0703" w:rsidRDefault="00D7405D" w:rsidP="00A970F0">
            <w:pPr>
              <w:jc w:val="center"/>
              <w:rPr>
                <w:b/>
              </w:rPr>
            </w:pPr>
            <w:proofErr w:type="spellStart"/>
            <w:r w:rsidRPr="00BF0703">
              <w:rPr>
                <w:b/>
              </w:rPr>
              <w:t>Npar</w:t>
            </w:r>
            <w:proofErr w:type="spellEnd"/>
            <w:r w:rsidR="000D30AC" w:rsidRPr="00BF0703">
              <w:rPr>
                <w:b/>
              </w:rPr>
              <w:t>.</w:t>
            </w:r>
          </w:p>
          <w:p w14:paraId="390A6A37" w14:textId="77777777"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14:paraId="5F9988E2" w14:textId="77777777" w:rsidR="000D30AC" w:rsidRPr="00BF0703" w:rsidRDefault="000D30AC" w:rsidP="00DB696C">
            <w:pPr>
              <w:jc w:val="center"/>
              <w:rPr>
                <w:b/>
              </w:rPr>
            </w:pPr>
            <w:r w:rsidRPr="00BF0703">
              <w:rPr>
                <w:b/>
              </w:rPr>
              <w:t xml:space="preserve">Annually varying growth </w:t>
            </w:r>
          </w:p>
        </w:tc>
        <w:tc>
          <w:tcPr>
            <w:tcW w:w="1970" w:type="dxa"/>
            <w:vAlign w:val="bottom"/>
          </w:tcPr>
          <w:p w14:paraId="20253C31" w14:textId="77777777" w:rsidR="000D30AC" w:rsidRPr="00BF0703" w:rsidRDefault="000D30AC" w:rsidP="00A970F0">
            <w:pPr>
              <w:jc w:val="center"/>
              <w:rPr>
                <w:b/>
              </w:rPr>
            </w:pPr>
            <w:r w:rsidRPr="00BF0703">
              <w:rPr>
                <w:b/>
              </w:rPr>
              <w:t>Annually varying survey selectivity</w:t>
            </w:r>
          </w:p>
        </w:tc>
        <w:tc>
          <w:tcPr>
            <w:tcW w:w="0" w:type="auto"/>
            <w:vAlign w:val="bottom"/>
          </w:tcPr>
          <w:p w14:paraId="4F82E177" w14:textId="77777777" w:rsidR="000D30AC" w:rsidRPr="00BF0703" w:rsidRDefault="000D30AC" w:rsidP="00A970F0">
            <w:pPr>
              <w:jc w:val="center"/>
              <w:rPr>
                <w:b/>
              </w:rPr>
            </w:pPr>
            <w:r w:rsidRPr="00BF0703">
              <w:rPr>
                <w:b/>
              </w:rPr>
              <w:t>Max age to 12</w:t>
            </w:r>
          </w:p>
        </w:tc>
        <w:tc>
          <w:tcPr>
            <w:tcW w:w="0" w:type="auto"/>
            <w:vAlign w:val="bottom"/>
          </w:tcPr>
          <w:p w14:paraId="6B107EE0" w14:textId="77777777" w:rsidR="000D30AC" w:rsidRPr="00BF0703" w:rsidRDefault="000D30AC" w:rsidP="00A970F0">
            <w:pPr>
              <w:jc w:val="center"/>
              <w:rPr>
                <w:b/>
              </w:rPr>
            </w:pPr>
            <w:r w:rsidRPr="00BF0703">
              <w:rPr>
                <w:b/>
              </w:rPr>
              <w:t>Catch to 1964 no regime</w:t>
            </w:r>
          </w:p>
        </w:tc>
        <w:tc>
          <w:tcPr>
            <w:tcW w:w="0" w:type="auto"/>
            <w:vAlign w:val="bottom"/>
          </w:tcPr>
          <w:p w14:paraId="72E03FBF" w14:textId="77777777" w:rsidR="000D30AC" w:rsidRPr="00BF0703" w:rsidRDefault="000D30AC" w:rsidP="00A970F0">
            <w:pPr>
              <w:jc w:val="center"/>
              <w:rPr>
                <w:b/>
              </w:rPr>
            </w:pPr>
            <w:r w:rsidRPr="00BF0703">
              <w:rPr>
                <w:b/>
              </w:rPr>
              <w:t>CAAL</w:t>
            </w:r>
          </w:p>
        </w:tc>
      </w:tr>
      <w:tr w:rsidR="000D30AC" w14:paraId="3F022BE3" w14:textId="77777777" w:rsidTr="00D7405D">
        <w:tc>
          <w:tcPr>
            <w:tcW w:w="0" w:type="auto"/>
          </w:tcPr>
          <w:p w14:paraId="6898EACA" w14:textId="77777777" w:rsidR="000D30AC" w:rsidRDefault="000D30AC" w:rsidP="0032371B">
            <w:r>
              <w:t>23.1.0.a</w:t>
            </w:r>
          </w:p>
        </w:tc>
        <w:tc>
          <w:tcPr>
            <w:tcW w:w="0" w:type="auto"/>
          </w:tcPr>
          <w:p w14:paraId="4D743AC6" w14:textId="77777777" w:rsidR="000D30AC" w:rsidRDefault="000D30AC" w:rsidP="00A970F0">
            <w:pPr>
              <w:jc w:val="right"/>
            </w:pPr>
            <w:r>
              <w:t>82</w:t>
            </w:r>
          </w:p>
        </w:tc>
        <w:tc>
          <w:tcPr>
            <w:tcW w:w="1681" w:type="dxa"/>
          </w:tcPr>
          <w:p w14:paraId="7EFF8D46" w14:textId="77777777" w:rsidR="000D30AC" w:rsidRDefault="000D30AC" w:rsidP="00A970F0">
            <w:pPr>
              <w:jc w:val="center"/>
            </w:pPr>
          </w:p>
        </w:tc>
        <w:tc>
          <w:tcPr>
            <w:tcW w:w="1970" w:type="dxa"/>
          </w:tcPr>
          <w:p w14:paraId="2CDBC458" w14:textId="77777777" w:rsidR="000D30AC" w:rsidRDefault="000D30AC" w:rsidP="00A970F0">
            <w:pPr>
              <w:jc w:val="center"/>
            </w:pPr>
          </w:p>
        </w:tc>
        <w:tc>
          <w:tcPr>
            <w:tcW w:w="0" w:type="auto"/>
          </w:tcPr>
          <w:p w14:paraId="06083F03" w14:textId="77777777" w:rsidR="000D30AC" w:rsidRDefault="000D30AC" w:rsidP="00A970F0">
            <w:pPr>
              <w:jc w:val="center"/>
            </w:pPr>
          </w:p>
        </w:tc>
        <w:tc>
          <w:tcPr>
            <w:tcW w:w="0" w:type="auto"/>
          </w:tcPr>
          <w:p w14:paraId="0565FDCE" w14:textId="77777777" w:rsidR="000D30AC" w:rsidRDefault="000D30AC" w:rsidP="00A970F0">
            <w:pPr>
              <w:jc w:val="center"/>
            </w:pPr>
          </w:p>
        </w:tc>
        <w:tc>
          <w:tcPr>
            <w:tcW w:w="0" w:type="auto"/>
          </w:tcPr>
          <w:p w14:paraId="34C685A7" w14:textId="77777777" w:rsidR="000D30AC" w:rsidRDefault="000D30AC" w:rsidP="00A970F0">
            <w:pPr>
              <w:jc w:val="center"/>
            </w:pPr>
          </w:p>
        </w:tc>
      </w:tr>
      <w:tr w:rsidR="000D30AC" w:rsidRPr="00266A8C" w14:paraId="392C4458" w14:textId="77777777" w:rsidTr="00D7405D">
        <w:tc>
          <w:tcPr>
            <w:tcW w:w="0" w:type="auto"/>
          </w:tcPr>
          <w:p w14:paraId="515A8399" w14:textId="77777777" w:rsidR="000D30AC" w:rsidRDefault="000D30AC" w:rsidP="0032371B">
            <w:r>
              <w:t>23.1.0.b</w:t>
            </w:r>
          </w:p>
        </w:tc>
        <w:tc>
          <w:tcPr>
            <w:tcW w:w="0" w:type="auto"/>
          </w:tcPr>
          <w:p w14:paraId="18776026" w14:textId="77777777" w:rsidR="000D30AC" w:rsidRDefault="000D30AC" w:rsidP="00A970F0">
            <w:pPr>
              <w:jc w:val="right"/>
            </w:pPr>
            <w:r>
              <w:t>176</w:t>
            </w:r>
          </w:p>
        </w:tc>
        <w:tc>
          <w:tcPr>
            <w:tcW w:w="1681" w:type="dxa"/>
          </w:tcPr>
          <w:p w14:paraId="36B043EF" w14:textId="0D558F3C" w:rsidR="000D30AC" w:rsidRPr="00266A8C" w:rsidRDefault="009B090A" w:rsidP="00A970F0">
            <w:pPr>
              <w:jc w:val="center"/>
              <w:rPr>
                <w:b/>
              </w:rPr>
            </w:pPr>
            <w:r w:rsidRPr="00266A8C">
              <w:rPr>
                <w:b/>
              </w:rPr>
              <w:t>X</w:t>
            </w:r>
          </w:p>
        </w:tc>
        <w:tc>
          <w:tcPr>
            <w:tcW w:w="1970" w:type="dxa"/>
          </w:tcPr>
          <w:p w14:paraId="232AEF28" w14:textId="77777777" w:rsidR="000D30AC" w:rsidRPr="00266A8C" w:rsidRDefault="000D30AC" w:rsidP="00A970F0">
            <w:pPr>
              <w:jc w:val="center"/>
              <w:rPr>
                <w:b/>
              </w:rPr>
            </w:pPr>
          </w:p>
        </w:tc>
        <w:tc>
          <w:tcPr>
            <w:tcW w:w="0" w:type="auto"/>
          </w:tcPr>
          <w:p w14:paraId="4125A860" w14:textId="77777777" w:rsidR="000D30AC" w:rsidRPr="00266A8C" w:rsidRDefault="000D30AC" w:rsidP="00A970F0">
            <w:pPr>
              <w:jc w:val="center"/>
              <w:rPr>
                <w:b/>
              </w:rPr>
            </w:pPr>
          </w:p>
        </w:tc>
        <w:tc>
          <w:tcPr>
            <w:tcW w:w="0" w:type="auto"/>
          </w:tcPr>
          <w:p w14:paraId="5CB9325B" w14:textId="77777777" w:rsidR="000D30AC" w:rsidRPr="00266A8C" w:rsidRDefault="000D30AC" w:rsidP="00A970F0">
            <w:pPr>
              <w:jc w:val="center"/>
              <w:rPr>
                <w:b/>
              </w:rPr>
            </w:pPr>
          </w:p>
        </w:tc>
        <w:tc>
          <w:tcPr>
            <w:tcW w:w="0" w:type="auto"/>
          </w:tcPr>
          <w:p w14:paraId="47CDB1D6" w14:textId="77777777" w:rsidR="000D30AC" w:rsidRPr="00266A8C" w:rsidRDefault="000D30AC" w:rsidP="00A970F0">
            <w:pPr>
              <w:jc w:val="center"/>
              <w:rPr>
                <w:b/>
              </w:rPr>
            </w:pPr>
          </w:p>
        </w:tc>
      </w:tr>
      <w:tr w:rsidR="000D30AC" w:rsidRPr="00266A8C" w14:paraId="5970F018" w14:textId="77777777" w:rsidTr="00D7405D">
        <w:tc>
          <w:tcPr>
            <w:tcW w:w="0" w:type="auto"/>
          </w:tcPr>
          <w:p w14:paraId="7246C97E" w14:textId="77777777" w:rsidR="000D30AC" w:rsidRDefault="000D30AC" w:rsidP="0032371B">
            <w:r>
              <w:t>23.1.0.d</w:t>
            </w:r>
          </w:p>
        </w:tc>
        <w:tc>
          <w:tcPr>
            <w:tcW w:w="0" w:type="auto"/>
          </w:tcPr>
          <w:p w14:paraId="20ACEBB3" w14:textId="77777777" w:rsidR="000D30AC" w:rsidRDefault="000D30AC" w:rsidP="00A970F0">
            <w:pPr>
              <w:jc w:val="right"/>
            </w:pPr>
            <w:r>
              <w:t>218</w:t>
            </w:r>
          </w:p>
        </w:tc>
        <w:tc>
          <w:tcPr>
            <w:tcW w:w="1681" w:type="dxa"/>
          </w:tcPr>
          <w:p w14:paraId="24DAEE7F" w14:textId="7FF02CB9" w:rsidR="000D30AC" w:rsidRPr="00266A8C" w:rsidRDefault="009B090A" w:rsidP="00A970F0">
            <w:pPr>
              <w:jc w:val="center"/>
              <w:rPr>
                <w:b/>
              </w:rPr>
            </w:pPr>
            <w:r w:rsidRPr="00266A8C">
              <w:rPr>
                <w:b/>
              </w:rPr>
              <w:t>X</w:t>
            </w:r>
          </w:p>
        </w:tc>
        <w:tc>
          <w:tcPr>
            <w:tcW w:w="1970" w:type="dxa"/>
          </w:tcPr>
          <w:p w14:paraId="7DFC4803" w14:textId="77777777" w:rsidR="000D30AC" w:rsidRPr="00266A8C" w:rsidRDefault="000D30AC" w:rsidP="00A970F0">
            <w:pPr>
              <w:jc w:val="center"/>
              <w:rPr>
                <w:b/>
              </w:rPr>
            </w:pPr>
            <w:r w:rsidRPr="00266A8C">
              <w:rPr>
                <w:b/>
              </w:rPr>
              <w:t>x</w:t>
            </w:r>
          </w:p>
        </w:tc>
        <w:tc>
          <w:tcPr>
            <w:tcW w:w="0" w:type="auto"/>
          </w:tcPr>
          <w:p w14:paraId="52639F0A" w14:textId="77777777" w:rsidR="000D30AC" w:rsidRPr="00266A8C" w:rsidRDefault="000D30AC" w:rsidP="00A970F0">
            <w:pPr>
              <w:jc w:val="center"/>
              <w:rPr>
                <w:b/>
              </w:rPr>
            </w:pPr>
          </w:p>
        </w:tc>
        <w:tc>
          <w:tcPr>
            <w:tcW w:w="0" w:type="auto"/>
          </w:tcPr>
          <w:p w14:paraId="52D91787" w14:textId="77777777" w:rsidR="000D30AC" w:rsidRPr="00266A8C" w:rsidRDefault="000D30AC" w:rsidP="00A970F0">
            <w:pPr>
              <w:jc w:val="center"/>
              <w:rPr>
                <w:b/>
              </w:rPr>
            </w:pPr>
          </w:p>
        </w:tc>
        <w:tc>
          <w:tcPr>
            <w:tcW w:w="0" w:type="auto"/>
          </w:tcPr>
          <w:p w14:paraId="6D686829" w14:textId="77777777" w:rsidR="000D30AC" w:rsidRPr="00266A8C" w:rsidRDefault="000D30AC" w:rsidP="00A970F0">
            <w:pPr>
              <w:jc w:val="center"/>
              <w:rPr>
                <w:b/>
              </w:rPr>
            </w:pPr>
          </w:p>
        </w:tc>
      </w:tr>
      <w:tr w:rsidR="000D30AC" w:rsidRPr="00266A8C" w14:paraId="04674DBA" w14:textId="77777777" w:rsidTr="00D7405D">
        <w:tc>
          <w:tcPr>
            <w:tcW w:w="0" w:type="auto"/>
          </w:tcPr>
          <w:p w14:paraId="5CB7A4A8" w14:textId="77777777" w:rsidR="000D30AC" w:rsidRDefault="000D30AC" w:rsidP="0032371B">
            <w:r>
              <w:t>23.1.0.g</w:t>
            </w:r>
          </w:p>
        </w:tc>
        <w:tc>
          <w:tcPr>
            <w:tcW w:w="0" w:type="auto"/>
          </w:tcPr>
          <w:p w14:paraId="0C349601" w14:textId="77777777" w:rsidR="000D30AC" w:rsidRDefault="000D30AC" w:rsidP="00A970F0">
            <w:pPr>
              <w:jc w:val="right"/>
            </w:pPr>
            <w:r>
              <w:t>217</w:t>
            </w:r>
          </w:p>
        </w:tc>
        <w:tc>
          <w:tcPr>
            <w:tcW w:w="1681" w:type="dxa"/>
          </w:tcPr>
          <w:p w14:paraId="586B5717" w14:textId="1EBF5433" w:rsidR="000D30AC" w:rsidRPr="00266A8C" w:rsidRDefault="009B090A" w:rsidP="00A970F0">
            <w:pPr>
              <w:jc w:val="center"/>
              <w:rPr>
                <w:b/>
              </w:rPr>
            </w:pPr>
            <w:r w:rsidRPr="00266A8C">
              <w:rPr>
                <w:b/>
              </w:rPr>
              <w:t>X</w:t>
            </w:r>
          </w:p>
        </w:tc>
        <w:tc>
          <w:tcPr>
            <w:tcW w:w="1970" w:type="dxa"/>
          </w:tcPr>
          <w:p w14:paraId="28F8E613" w14:textId="77777777" w:rsidR="000D30AC" w:rsidRPr="00266A8C" w:rsidRDefault="000D30AC" w:rsidP="00A970F0">
            <w:pPr>
              <w:jc w:val="center"/>
              <w:rPr>
                <w:b/>
              </w:rPr>
            </w:pPr>
            <w:r w:rsidRPr="00266A8C">
              <w:rPr>
                <w:b/>
              </w:rPr>
              <w:t>x</w:t>
            </w:r>
          </w:p>
        </w:tc>
        <w:tc>
          <w:tcPr>
            <w:tcW w:w="0" w:type="auto"/>
          </w:tcPr>
          <w:p w14:paraId="6F9F1CC6" w14:textId="77777777" w:rsidR="000D30AC" w:rsidRPr="00266A8C" w:rsidRDefault="000D30AC" w:rsidP="00A970F0">
            <w:pPr>
              <w:jc w:val="center"/>
              <w:rPr>
                <w:b/>
              </w:rPr>
            </w:pPr>
            <w:r w:rsidRPr="00266A8C">
              <w:rPr>
                <w:b/>
              </w:rPr>
              <w:t>x</w:t>
            </w:r>
          </w:p>
        </w:tc>
        <w:tc>
          <w:tcPr>
            <w:tcW w:w="0" w:type="auto"/>
          </w:tcPr>
          <w:p w14:paraId="461FC8C6" w14:textId="77777777" w:rsidR="000D30AC" w:rsidRPr="00266A8C" w:rsidRDefault="000D30AC" w:rsidP="00A970F0">
            <w:pPr>
              <w:jc w:val="center"/>
              <w:rPr>
                <w:b/>
              </w:rPr>
            </w:pPr>
            <w:r w:rsidRPr="00266A8C">
              <w:rPr>
                <w:b/>
              </w:rPr>
              <w:t>x</w:t>
            </w:r>
          </w:p>
        </w:tc>
        <w:tc>
          <w:tcPr>
            <w:tcW w:w="0" w:type="auto"/>
          </w:tcPr>
          <w:p w14:paraId="4C661CAF" w14:textId="77777777" w:rsidR="000D30AC" w:rsidRPr="00266A8C" w:rsidRDefault="000D30AC" w:rsidP="00A970F0">
            <w:pPr>
              <w:jc w:val="center"/>
              <w:rPr>
                <w:b/>
              </w:rPr>
            </w:pPr>
          </w:p>
        </w:tc>
      </w:tr>
      <w:tr w:rsidR="000D30AC" w:rsidRPr="00266A8C" w14:paraId="5FA48979" w14:textId="77777777" w:rsidTr="00D7405D">
        <w:tc>
          <w:tcPr>
            <w:tcW w:w="0" w:type="auto"/>
            <w:shd w:val="clear" w:color="auto" w:fill="EDEDED" w:themeFill="accent3" w:themeFillTint="33"/>
          </w:tcPr>
          <w:p w14:paraId="0A1D9E7B" w14:textId="77777777" w:rsidR="000D30AC" w:rsidRDefault="000D30AC" w:rsidP="0032371B">
            <w:r>
              <w:t>23.1.0.h</w:t>
            </w:r>
          </w:p>
        </w:tc>
        <w:tc>
          <w:tcPr>
            <w:tcW w:w="0" w:type="auto"/>
            <w:shd w:val="clear" w:color="auto" w:fill="EDEDED" w:themeFill="accent3" w:themeFillTint="33"/>
          </w:tcPr>
          <w:p w14:paraId="2D559A38" w14:textId="77777777" w:rsidR="000D30AC" w:rsidRDefault="000D30AC" w:rsidP="00A970F0">
            <w:pPr>
              <w:jc w:val="right"/>
            </w:pPr>
            <w:r>
              <w:t>217</w:t>
            </w:r>
          </w:p>
        </w:tc>
        <w:tc>
          <w:tcPr>
            <w:tcW w:w="1681" w:type="dxa"/>
            <w:shd w:val="clear" w:color="auto" w:fill="EDEDED" w:themeFill="accent3" w:themeFillTint="33"/>
          </w:tcPr>
          <w:p w14:paraId="480A1F66" w14:textId="08677C69" w:rsidR="000D30AC" w:rsidRPr="00266A8C" w:rsidRDefault="009B090A" w:rsidP="00A970F0">
            <w:pPr>
              <w:jc w:val="center"/>
              <w:rPr>
                <w:b/>
              </w:rPr>
            </w:pPr>
            <w:r w:rsidRPr="00266A8C">
              <w:rPr>
                <w:b/>
              </w:rPr>
              <w:t>X</w:t>
            </w:r>
          </w:p>
        </w:tc>
        <w:tc>
          <w:tcPr>
            <w:tcW w:w="1970" w:type="dxa"/>
            <w:shd w:val="clear" w:color="auto" w:fill="EDEDED" w:themeFill="accent3" w:themeFillTint="33"/>
          </w:tcPr>
          <w:p w14:paraId="476369B7"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BDB6D44"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3BFBB719"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2AC1B6A" w14:textId="77777777" w:rsidR="000D30AC" w:rsidRPr="00266A8C" w:rsidRDefault="000D30AC" w:rsidP="00A970F0">
            <w:pPr>
              <w:jc w:val="center"/>
              <w:rPr>
                <w:b/>
              </w:rPr>
            </w:pPr>
            <w:r w:rsidRPr="00266A8C">
              <w:rPr>
                <w:b/>
              </w:rPr>
              <w:t>x</w:t>
            </w:r>
          </w:p>
        </w:tc>
      </w:tr>
    </w:tbl>
    <w:p w14:paraId="463ACA3D" w14:textId="77777777" w:rsidR="00A04A6C" w:rsidRDefault="00A04A6C" w:rsidP="00822159">
      <w:pPr>
        <w:pStyle w:val="Heading3"/>
      </w:pPr>
    </w:p>
    <w:p w14:paraId="586D537C" w14:textId="77777777" w:rsidR="000C5133" w:rsidRDefault="000C5133" w:rsidP="00E92655">
      <w:pPr>
        <w:pStyle w:val="Heading3"/>
      </w:pPr>
      <w:r>
        <w:t xml:space="preserve">Model 23.1.0.b </w:t>
      </w:r>
    </w:p>
    <w:p w14:paraId="7528A744" w14:textId="77777777" w:rsidR="00E92655" w:rsidRDefault="000C5133" w:rsidP="000C5133">
      <w:pPr>
        <w:pStyle w:val="Heading4"/>
      </w:pPr>
      <w:r>
        <w:t>A</w:t>
      </w:r>
      <w:r w:rsidR="00E92655">
        <w:t>nnually varying growth</w:t>
      </w:r>
      <w:r w:rsidR="00B27A5A">
        <w:t xml:space="preserve"> </w:t>
      </w:r>
    </w:p>
    <w:p w14:paraId="33A5D922" w14:textId="4B43A7F1"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w:t>
      </w:r>
      <w:r w:rsidR="00BD706F">
        <w:t>time-invariant</w:t>
      </w:r>
      <w:r>
        <w:t xml:space="preserve">.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w:t>
      </w:r>
      <w:r w:rsidR="00B23A39">
        <w:lastRenderedPageBreak/>
        <w:t xml:space="preserve">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w:t>
      </w:r>
      <w:r w:rsidR="009E7830">
        <w:t xml:space="preserve">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w:t>
      </w:r>
      <w:r w:rsidR="00632FA6">
        <w:t>ion 5 described in the</w:t>
      </w:r>
      <w:r w:rsidR="002551CA">
        <w:t xml:space="preserve"> Stock Synthesis manual (</w:t>
      </w:r>
      <w:proofErr w:type="spellStart"/>
      <w:r w:rsidR="002551CA">
        <w:t>M</w:t>
      </w:r>
      <w:r w:rsidR="00632FA6">
        <w:t>ethot</w:t>
      </w:r>
      <w:proofErr w:type="spellEnd"/>
      <w:r w:rsidR="00632FA6">
        <w:t xml:space="preserve"> et al 2023) </w:t>
      </w:r>
      <w:r w:rsidR="002551CA">
        <w:t>as a mean reverting random walk with rho and a logit transformation to stay within the minimum and maximum parameter bound.</w:t>
      </w:r>
      <w:r w:rsidR="00C505ED">
        <w:t xml:space="preserve"> </w:t>
      </w:r>
      <w:r w:rsidR="008A31E8">
        <w:t xml:space="preserve">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632FA6">
        <w:t xml:space="preserve"> annual deviations</w:t>
      </w:r>
      <w:r w:rsidR="000C484F">
        <w:t>.</w:t>
      </w:r>
      <w:r w:rsidR="008A31E8">
        <w:t xml:space="preserve"> </w:t>
      </w:r>
    </w:p>
    <w:p w14:paraId="7C87C9E2" w14:textId="77777777" w:rsidR="00ED0B18" w:rsidRDefault="00ED0B18" w:rsidP="00ED0B18">
      <w:pPr>
        <w:pStyle w:val="Heading4"/>
      </w:pPr>
      <w:r>
        <w:t>Results of adding annually varying growth</w:t>
      </w:r>
    </w:p>
    <w:p w14:paraId="0058EFD2" w14:textId="5B25AAC3" w:rsidR="00EE5D20" w:rsidRDefault="00AE63F2" w:rsidP="00EE5D20">
      <w:r>
        <w:t>Model 23.1.0</w:t>
      </w:r>
      <w:r w:rsidR="005154D4">
        <w:t>.</w:t>
      </w:r>
      <w:r w:rsidR="00707D1B">
        <w:t>b</w:t>
      </w:r>
      <w:r w:rsidR="005154D4">
        <w:t xml:space="preserve">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The MASE evaluation showed improved predictive skill </w:t>
      </w:r>
      <w:r w:rsidR="00632FA6">
        <w:t>on</w:t>
      </w:r>
      <w:r w:rsidR="00FE6842">
        <w:t xml:space="preserve"> the index and size composition and a slight degradation in the predictive skill </w:t>
      </w:r>
      <w:r w:rsidR="00632FA6">
        <w:t>on</w:t>
      </w:r>
      <w:r w:rsidR="00FE6842">
        <w:t xml:space="preserve">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w:t>
      </w:r>
      <w:r w:rsidR="006B6112">
        <w:t>,</w:t>
      </w:r>
      <w:r w:rsidR="00FE6842">
        <w:t xml:space="preserve">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14:paraId="6EF5038F" w14:textId="36E45CF1"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632FA6">
        <w:t>There was a</w:t>
      </w:r>
      <w:r w:rsidR="00B537E2">
        <w:t>n overall</w:t>
      </w:r>
      <w:r w:rsidR="00632FA6">
        <w:t xml:space="preserve"> increase in uncertainty in </w:t>
      </w:r>
      <w:r w:rsidR="00B537E2">
        <w:t>model results</w:t>
      </w:r>
      <w:r w:rsidR="005154D4">
        <w:t xml:space="preserve"> </w:t>
      </w:r>
      <w:r w:rsidR="00632FA6">
        <w:t xml:space="preserve">compared to </w:t>
      </w:r>
      <w:r w:rsidR="005154D4">
        <w:t>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xml:space="preserve">). </w:t>
      </w:r>
      <w:commentRangeStart w:id="33"/>
      <w:commentRangeStart w:id="34"/>
      <w:r w:rsidR="00852497">
        <w:t>However</w:t>
      </w:r>
      <w:r w:rsidR="006B6112">
        <w:t>,</w:t>
      </w:r>
      <w:r w:rsidR="00852497">
        <w:t xml:space="preserve">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commentRangeEnd w:id="33"/>
      <w:r w:rsidR="006B6112">
        <w:rPr>
          <w:rStyle w:val="CommentReference"/>
        </w:rPr>
        <w:commentReference w:id="33"/>
      </w:r>
      <w:commentRangeEnd w:id="34"/>
      <w:r w:rsidR="00707D1B">
        <w:rPr>
          <w:rStyle w:val="CommentReference"/>
        </w:rPr>
        <w:commentReference w:id="34"/>
      </w:r>
    </w:p>
    <w:p w14:paraId="48966E99" w14:textId="5EA1A54A" w:rsidR="00B537E2" w:rsidRDefault="00061271" w:rsidP="00EE5D20">
      <w:r>
        <w:t>It is interesting to note that in likelihood profiles over catchability, natural mortality is always highly negatively correlated with catchability,</w:t>
      </w:r>
      <w:commentRangeStart w:id="35"/>
      <w:commentRangeStart w:id="36"/>
      <w:r>
        <w:t xml:space="preserve">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w:t>
      </w:r>
      <w:commentRangeEnd w:id="35"/>
      <w:r w:rsidR="00ED20E8">
        <w:rPr>
          <w:rStyle w:val="CommentReference"/>
        </w:rPr>
        <w:commentReference w:id="35"/>
      </w:r>
      <w:commentRangeEnd w:id="36"/>
      <w:r w:rsidR="00707D1B">
        <w:rPr>
          <w:rStyle w:val="CommentReference"/>
        </w:rPr>
        <w:commentReference w:id="36"/>
      </w:r>
      <w:r>
        <w:t xml:space="preserve">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xml:space="preserve">). This tipping point becomes even more pronounced when annually varying growth is introduced with priors on the main growth parameters. In </w:t>
      </w:r>
      <w:r>
        <w:lastRenderedPageBreak/>
        <w:t>th</w:t>
      </w:r>
      <w:r w:rsidR="00790F3D">
        <w:t>e 23.1.0.x series models</w:t>
      </w:r>
      <w:r w:rsidR="00ED20E8">
        <w:t>,</w:t>
      </w:r>
      <w:r w:rsidR="00790F3D">
        <w:t xml:space="preserve">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w:t>
      </w:r>
      <w:r w:rsidR="00ED20E8">
        <w:t>,</w:t>
      </w:r>
      <w:r>
        <w:t xml:space="preserve">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w:t>
      </w:r>
      <w:r w:rsidR="00632FA6">
        <w:t xml:space="preserve">become dome-shaped </w:t>
      </w:r>
      <w:r w:rsidR="00D24047">
        <w:t xml:space="preserve">in some cases. </w:t>
      </w:r>
    </w:p>
    <w:p w14:paraId="4E1DD027" w14:textId="77777777" w:rsidR="00FE6842" w:rsidRPr="00EE5D20" w:rsidRDefault="00B537E2" w:rsidP="00EE5D20">
      <w:r>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14:paraId="68C74993" w14:textId="77777777" w:rsidR="000C5133" w:rsidRDefault="000C5133" w:rsidP="0022042B">
      <w:pPr>
        <w:pStyle w:val="Heading3"/>
      </w:pPr>
      <w:r>
        <w:t xml:space="preserve">Model 23.1.0.d </w:t>
      </w:r>
    </w:p>
    <w:p w14:paraId="405E6B56" w14:textId="77777777"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14:paraId="0148A168" w14:textId="77777777" w:rsidR="0022042B" w:rsidRDefault="0022042B" w:rsidP="0022042B">
      <w:r>
        <w:t>In all of the 2022 ensemble models both survey and fishery selectivity was modeled as annually varying. This variability was removed</w:t>
      </w:r>
      <w:r w:rsidR="00B27A5A">
        <w:t xml:space="preserve"> for the 2023 simplified model</w:t>
      </w:r>
      <w:r w:rsidR="00632FA6">
        <w:t xml:space="preserve"> but reinstitution</w:t>
      </w:r>
      <w:r w:rsidR="001E6582" w:rsidRPr="001E6582">
        <w:t xml:space="preserve">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xml:space="preserve">, one for each </w:t>
      </w:r>
      <w:r w:rsidR="00B71D50">
        <w:t xml:space="preserve">survey </w:t>
      </w:r>
      <w:r w:rsidR="00B92FC6">
        <w:t>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14:paraId="5A64BA1E" w14:textId="77777777" w:rsidR="00ED0B18" w:rsidRDefault="00ED0B18" w:rsidP="00ED0B18">
      <w:pPr>
        <w:pStyle w:val="Heading3"/>
      </w:pPr>
      <w:r>
        <w:t>Results of adding annually varying survey selectivity</w:t>
      </w:r>
    </w:p>
    <w:p w14:paraId="6544F899" w14:textId="77777777"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w:t>
      </w:r>
      <w:r w:rsidR="0010017B">
        <w:t xml:space="preserve">near those of </w:t>
      </w:r>
      <w:r w:rsidR="00761027">
        <w:t>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w:t>
      </w:r>
      <w:r w:rsidR="00761027" w:rsidRPr="00761027">
        <w:lastRenderedPageBreak/>
        <w:t>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14:paraId="2201F9DF" w14:textId="77777777"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14:paraId="40DBB641" w14:textId="77777777" w:rsidR="000C5133" w:rsidRDefault="000C5133" w:rsidP="00B27A5A">
      <w:pPr>
        <w:pStyle w:val="Heading3"/>
      </w:pPr>
      <w:r>
        <w:t xml:space="preserve">Model 23.10.0.g </w:t>
      </w:r>
    </w:p>
    <w:p w14:paraId="47EBB813" w14:textId="77777777" w:rsidR="00B27A5A" w:rsidRDefault="00B27A5A" w:rsidP="000C5133">
      <w:pPr>
        <w:pStyle w:val="Heading4"/>
      </w:pPr>
      <w:r>
        <w:t>Catch data 1964-1976</w:t>
      </w:r>
    </w:p>
    <w:p w14:paraId="39019049" w14:textId="77777777"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xml:space="preserve">), it's evident that the catch fell notably below this average prior to 1967. </w:t>
      </w:r>
      <w:commentRangeStart w:id="37"/>
      <w:commentRangeStart w:id="38"/>
      <w:r>
        <w:t>Despite the considerable catch recorded during the 1920s and 1930s</w:t>
      </w:r>
      <w:commentRangeEnd w:id="37"/>
      <w:r w:rsidR="00B71EFC">
        <w:rPr>
          <w:rStyle w:val="CommentReference"/>
        </w:rPr>
        <w:commentReference w:id="37"/>
      </w:r>
      <w:commentRangeEnd w:id="38"/>
      <w:r w:rsidR="005040AE">
        <w:rPr>
          <w:rStyle w:val="CommentReference"/>
        </w:rPr>
        <w:commentReference w:id="38"/>
      </w:r>
      <w:r>
        <w:t>, anecdotal evidence suggests that the catch levels from the 1940s to 196</w:t>
      </w:r>
      <w:r w:rsidR="0010017B">
        <w:t>7</w:t>
      </w:r>
      <w:r>
        <w:t xml:space="preserve"> were lower compared to </w:t>
      </w:r>
      <w:proofErr w:type="gramStart"/>
      <w:r>
        <w:t xml:space="preserve">the </w:t>
      </w:r>
      <w:r w:rsidR="0010017B">
        <w:t>that</w:t>
      </w:r>
      <w:proofErr w:type="gramEnd"/>
      <w:r w:rsidR="0010017B">
        <w:t xml:space="preserve"> of 1968 onward</w:t>
      </w:r>
      <w:r>
        <w:t xml:space="preserve">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14:paraId="0C092321" w14:textId="32C0C5AF" w:rsidR="00B27A5A" w:rsidRDefault="00B27A5A" w:rsidP="00B27A5A">
      <w:r>
        <w:t xml:space="preserve">The notion of a regime change in the North Pacific, leading to altered recruitment patterns in groundfish, was initially proposed by Francis et al. in 2003. While the climatic regime shift of 1976-77 is well-documented (Hare and Mantua, 2000), the sustained </w:t>
      </w:r>
      <w:r w:rsidR="0010017B">
        <w:t xml:space="preserve">and consistent </w:t>
      </w:r>
      <w:r>
        <w:t>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r w:rsidR="005040AE">
        <w:t xml:space="preserve"> and 10,000 tons was a best guess rough estimate of catches prior to 1964</w:t>
      </w:r>
      <w:r>
        <w:t>.</w:t>
      </w:r>
      <w:r w:rsidR="005040AE">
        <w:t xml:space="preserve"> </w:t>
      </w:r>
    </w:p>
    <w:p w14:paraId="55955DF6" w14:textId="77777777"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14:paraId="5E429050" w14:textId="55F88C0E" w:rsidR="001C1BA6" w:rsidRDefault="001C1BA6" w:rsidP="001C1BA6">
      <w:r>
        <w:t xml:space="preserve">In 2022, the </w:t>
      </w:r>
      <w:r w:rsidR="008876FC">
        <w:t xml:space="preserve">age </w:t>
      </w:r>
      <w:r>
        <w:t xml:space="preserve">plus group </w:t>
      </w:r>
      <w:r w:rsidR="005040AE">
        <w:t xml:space="preserve">for model dynamics </w:t>
      </w:r>
      <w:r>
        <w:t>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14:paraId="3AA7471F" w14:textId="759776FF" w:rsidR="00CD378C" w:rsidRDefault="001C1BA6" w:rsidP="001C1BA6">
      <w:r>
        <w:t>In the near future, a shift in aging techniques is anticipated, moving towards the utilization of Fourier transform near-infrared spectroscopy (FT-NIRS) as detailed by Benson et al. (2023). Early findings pertaining to Pacific cod indicate</w:t>
      </w:r>
      <w:commentRangeStart w:id="39"/>
      <w:commentRangeStart w:id="40"/>
      <w:r>
        <w:t xml:space="preserve"> notable discrepancies in age predictions beyond age 12 using FT-NIRS (communicated by </w:t>
      </w:r>
      <w:proofErr w:type="spellStart"/>
      <w:r>
        <w:t>Helser</w:t>
      </w:r>
      <w:proofErr w:type="spellEnd"/>
      <w:r>
        <w:t>)</w:t>
      </w:r>
      <w:commentRangeEnd w:id="39"/>
      <w:r w:rsidR="00B71EFC">
        <w:rPr>
          <w:rStyle w:val="CommentReference"/>
        </w:rPr>
        <w:commentReference w:id="39"/>
      </w:r>
      <w:commentRangeEnd w:id="40"/>
      <w:r w:rsidR="005040AE">
        <w:rPr>
          <w:rStyle w:val="CommentReference"/>
        </w:rPr>
        <w:commentReference w:id="40"/>
      </w:r>
      <w:r>
        <w:t>. Given these circumstances, we undertook an assessment to gauge the model's responsiveness to the transition to an age 12 plus group</w:t>
      </w:r>
      <w:r w:rsidR="005040AE">
        <w:t xml:space="preserve"> for model dynamics</w:t>
      </w:r>
      <w:r>
        <w:t>.</w:t>
      </w:r>
    </w:p>
    <w:p w14:paraId="3E6045FB" w14:textId="77777777" w:rsidR="00D20FA3" w:rsidRDefault="00D20FA3" w:rsidP="00D20FA3">
      <w:pPr>
        <w:pStyle w:val="Heading3"/>
      </w:pPr>
      <w:r>
        <w:lastRenderedPageBreak/>
        <w:t>Results of changing catch years and decreasing the maximum age to 12</w:t>
      </w:r>
    </w:p>
    <w:p w14:paraId="0E69803C" w14:textId="7A4EE8C3" w:rsidR="00E331E7" w:rsidRDefault="00D20FA3" w:rsidP="00D20FA3">
      <w:r>
        <w:t xml:space="preserve">Two bridging models had been completed treating these </w:t>
      </w:r>
      <w:r w:rsidR="00E331E7">
        <w:t xml:space="preserve">two </w:t>
      </w:r>
      <w:r>
        <w:t>changes separately</w:t>
      </w:r>
      <w:r w:rsidR="009B76B4">
        <w:t>,</w:t>
      </w:r>
      <w:r>
        <w:t xml:space="preserve"> but for brevity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14:paraId="00692D4E" w14:textId="5FE43A75"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The MASE analysis showed a slight 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The log equilibrium recruitment ln(R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indicate</w:t>
      </w:r>
      <w:r w:rsidR="000E4536">
        <w:t>d</w:t>
      </w:r>
      <w:r w:rsidR="00362669">
        <w:t xml:space="preserv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14:paraId="5DFBC2F4" w14:textId="77777777"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 xml:space="preserve">d was consistent except the recent trend in increasing size was apparent through age 15 before turning to a recent decreasing trend for ages 16 to 20. This difference in the trend by ages between Model 23.1.0.g and Model 23.1.0.d </w:t>
      </w:r>
      <w:commentRangeStart w:id="41"/>
      <w:commentRangeStart w:id="42"/>
      <w:r w:rsidR="0028662A">
        <w:t>was due to the shortening of the modeled ages.</w:t>
      </w:r>
      <w:commentRangeEnd w:id="41"/>
      <w:r w:rsidR="000E4536">
        <w:rPr>
          <w:rStyle w:val="CommentReference"/>
        </w:rPr>
        <w:commentReference w:id="41"/>
      </w:r>
      <w:commentRangeEnd w:id="42"/>
      <w:r w:rsidR="005040AE">
        <w:rPr>
          <w:rStyle w:val="CommentReference"/>
        </w:rPr>
        <w:commentReference w:id="42"/>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14:paraId="1E72FEA2" w14:textId="77777777"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w:t>
      </w:r>
      <w:r w:rsidR="0010017B">
        <w:t xml:space="preserve"> </w:t>
      </w:r>
      <w:proofErr w:type="spellStart"/>
      <w:r>
        <w:t>kt</w:t>
      </w:r>
      <w:proofErr w:type="spellEnd"/>
      <w:r>
        <w:t xml:space="preserve"> </w:t>
      </w:r>
      <w:r w:rsidR="00DB5AC2">
        <w:t xml:space="preserve">from Model 23.1.0.d </w:t>
      </w:r>
      <w:r>
        <w:t>to 543</w:t>
      </w:r>
      <w:r w:rsidR="0010017B">
        <w:t xml:space="preserve"> </w:t>
      </w:r>
      <w:proofErr w:type="spellStart"/>
      <w:r>
        <w:t>kt</w:t>
      </w:r>
      <w:proofErr w:type="spellEnd"/>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14:paraId="3C9F559C" w14:textId="77777777" w:rsidR="00D15990" w:rsidRDefault="00D15990" w:rsidP="00D20FA3">
      <w:r>
        <w:t xml:space="preserve">Model 23.1.0.g continues to have the same issue as all the other models examined, changing the catch start </w:t>
      </w:r>
      <w:r w:rsidR="0010017B">
        <w:t xml:space="preserve">year </w:t>
      </w:r>
      <w:r>
        <w:t xml:space="preserve">and reducing maximum age did not improve the profile on catchability. The log likelihood </w:t>
      </w:r>
      <w:r>
        <w:lastRenderedPageBreak/>
        <w:t>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14:paraId="47A40375" w14:textId="0E92A917" w:rsidR="003B5865" w:rsidRDefault="007740C2" w:rsidP="00D20FA3">
      <w:commentRangeStart w:id="43"/>
      <w:r>
        <w:t>Changing to the</w:t>
      </w:r>
      <w:commentRangeStart w:id="44"/>
      <w:r>
        <w:t xml:space="preserve"> low</w:t>
      </w:r>
      <w:r w:rsidR="003E4730">
        <w:t xml:space="preserve">er maximum age </w:t>
      </w:r>
      <w:commentRangeEnd w:id="44"/>
      <w:r w:rsidR="000E4536">
        <w:rPr>
          <w:rStyle w:val="CommentReference"/>
        </w:rPr>
        <w:commentReference w:id="44"/>
      </w:r>
      <w:r w:rsidR="005040AE">
        <w:t xml:space="preserve">for the data </w:t>
      </w:r>
      <w:r w:rsidR="003E4730">
        <w:t xml:space="preserve">will likely need </w:t>
      </w:r>
      <w:r>
        <w:t>to happen as the AFSC switches to FT-NIRS aging</w:t>
      </w:r>
      <w:r w:rsidR="005040AE">
        <w:t xml:space="preserve"> however changes within the model dynamics as explored here will not. </w:t>
      </w:r>
      <w:commentRangeEnd w:id="43"/>
      <w:r w:rsidR="000E4536">
        <w:rPr>
          <w:rStyle w:val="CommentReference"/>
        </w:rPr>
        <w:commentReference w:id="43"/>
      </w:r>
      <w:r w:rsidR="00D15990">
        <w:t>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14:paraId="7A258BC6" w14:textId="77777777" w:rsidR="000C5133" w:rsidRDefault="000C5133" w:rsidP="00ED0B18">
      <w:pPr>
        <w:pStyle w:val="Heading3"/>
      </w:pPr>
      <w:r>
        <w:t>Model 23.1.0.h</w:t>
      </w:r>
    </w:p>
    <w:p w14:paraId="0D7016D4" w14:textId="77777777" w:rsidR="009513BC" w:rsidRPr="009513BC" w:rsidRDefault="004577EF" w:rsidP="000C5133">
      <w:pPr>
        <w:pStyle w:val="Heading4"/>
      </w:pPr>
      <w:r>
        <w:t>Survey c</w:t>
      </w:r>
      <w:r w:rsidR="00E92655">
        <w:t>onditional-age-at length</w:t>
      </w:r>
    </w:p>
    <w:p w14:paraId="20288C13" w14:textId="47909F46"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w:t>
      </w:r>
      <w:r w:rsidR="00531A39">
        <w:t>f</w:t>
      </w:r>
      <w:r w:rsidR="00E92655">
        <w:t xml:space="preserve">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w:t>
      </w:r>
      <w:r w:rsidR="00531A39">
        <w:t xml:space="preserve">changed the </w:t>
      </w:r>
      <w:r w:rsidR="004577EF">
        <w:t xml:space="preserve">data </w:t>
      </w:r>
      <w:r w:rsidR="00531A39">
        <w:t>in</w:t>
      </w:r>
      <w:r w:rsidR="004577EF">
        <w:t xml:space="preserve"> the model the total likelihood cannot be directly compared to previous models however the RMSE, effective N, and </w:t>
      </w:r>
      <w:r w:rsidR="005B3CFF">
        <w:t xml:space="preserve">other individual likelihood </w:t>
      </w:r>
      <w:r w:rsidR="004577EF">
        <w:t>component</w:t>
      </w:r>
      <w:r w:rsidR="005B3CFF">
        <w:t>s</w:t>
      </w:r>
      <w:r w:rsidR="004577EF">
        <w:t xml:space="preserve"> can be.</w:t>
      </w:r>
      <w:r w:rsidR="00C505ED">
        <w:t xml:space="preserve"> </w:t>
      </w:r>
      <w:r w:rsidR="004577EF">
        <w:t xml:space="preserve"> </w:t>
      </w:r>
    </w:p>
    <w:p w14:paraId="4E926C33" w14:textId="77777777" w:rsidR="004577EF" w:rsidRDefault="004577EF" w:rsidP="004577EF">
      <w:pPr>
        <w:pStyle w:val="Heading3"/>
      </w:pPr>
      <w:r>
        <w:t>Results of adding survey conditional-age-at-length</w:t>
      </w:r>
    </w:p>
    <w:p w14:paraId="624DBC50" w14:textId="2BE6C22D" w:rsidR="0093407A" w:rsidRDefault="0093407A" w:rsidP="004577EF">
      <w:r>
        <w:t xml:space="preserve">The addition of the </w:t>
      </w:r>
      <w:r w:rsidR="00531A39">
        <w:t xml:space="preserve">survey </w:t>
      </w:r>
      <w:r>
        <w:t xml:space="preserve">CAAL resulted in the fits to all </w:t>
      </w:r>
      <w:commentRangeStart w:id="45"/>
      <w:del w:id="46" w:author="Steve Barbeaux" w:date="2023-09-12T16:11:00Z">
        <w:r w:rsidDel="001152EC">
          <w:delText xml:space="preserve">other </w:delText>
        </w:r>
        <w:r w:rsidDel="00305EE8">
          <w:delText>data components to b</w:delText>
        </w:r>
      </w:del>
      <w:ins w:id="47" w:author="Steve Barbeaux" w:date="2023-09-12T16:11:00Z">
        <w:r w:rsidR="00305EE8">
          <w:t>b</w:t>
        </w:r>
      </w:ins>
      <w:r>
        <w:t xml:space="preserve">e degraded </w:t>
      </w:r>
      <w:commentRangeEnd w:id="45"/>
      <w:r w:rsidR="00531A39">
        <w:rPr>
          <w:rStyle w:val="CommentReference"/>
        </w:rPr>
        <w:commentReference w:id="45"/>
      </w:r>
      <w:ins w:id="48" w:author="Steve Barbeaux" w:date="2023-09-12T16:11:00Z">
        <w:r w:rsidR="00305EE8">
          <w:t xml:space="preserve">overall </w:t>
        </w:r>
      </w:ins>
      <w:r>
        <w:t>(</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ins w:id="49" w:author="Steve Barbeaux" w:date="2023-09-12T15:44:00Z">
        <w:r w:rsidR="008C55A6">
          <w:t xml:space="preserve">Here we see an increase in the survey length composition of </w:t>
        </w:r>
      </w:ins>
      <w:ins w:id="50" w:author="Steve Barbeaux" w:date="2023-09-12T15:45:00Z">
        <w:r w:rsidR="008C55A6">
          <w:t xml:space="preserve">+12 -LL and fishery length composition of +15 –LL while the index had an increase of </w:t>
        </w:r>
      </w:ins>
      <w:ins w:id="51" w:author="Steve Barbeaux" w:date="2023-09-12T15:46:00Z">
        <w:r w:rsidR="002D1B5D">
          <w:t xml:space="preserve">+9 </w:t>
        </w:r>
        <w:r w:rsidR="001152EC">
          <w:t>-</w:t>
        </w:r>
        <w:r w:rsidR="008C55A6">
          <w:t>LL</w:t>
        </w:r>
        <w:r w:rsidR="002D1B5D">
          <w:t xml:space="preserve">. </w:t>
        </w:r>
      </w:ins>
      <w:ins w:id="52" w:author="Steve Barbeaux" w:date="2023-09-12T16:11:00Z">
        <w:r w:rsidR="001152EC">
          <w:t xml:space="preserve"> </w:t>
        </w:r>
      </w:ins>
      <w:ins w:id="53" w:author="Steve Barbeaux" w:date="2023-09-12T16:13:00Z">
        <w:r w:rsidR="00305EE8">
          <w:t xml:space="preserve">There was a minor improvement to the age composition data with the addition of the CAAL </w:t>
        </w:r>
      </w:ins>
      <w:ins w:id="54" w:author="Steve Barbeaux" w:date="2023-09-12T16:12:00Z">
        <w:r w:rsidR="00305EE8">
          <w:t>76.74</w:t>
        </w:r>
      </w:ins>
      <w:ins w:id="55" w:author="Steve Barbeaux" w:date="2023-09-12T16:13:00Z">
        <w:r w:rsidR="00305EE8">
          <w:t xml:space="preserve"> in Model 23.1.0.g</w:t>
        </w:r>
      </w:ins>
      <w:ins w:id="56" w:author="Steve Barbeaux" w:date="2023-09-12T16:12:00Z">
        <w:r w:rsidR="00305EE8">
          <w:t xml:space="preserve"> to 75.45 </w:t>
        </w:r>
      </w:ins>
      <w:ins w:id="57" w:author="Steve Barbeaux" w:date="2023-09-12T16:13:00Z">
        <w:r w:rsidR="00305EE8">
          <w:t>in Model 23.1.0.h</w:t>
        </w:r>
      </w:ins>
      <w:ins w:id="58" w:author="Steve Barbeaux" w:date="2023-09-12T16:12:00Z">
        <w:r w:rsidR="00305EE8">
          <w:t xml:space="preserve">. </w:t>
        </w:r>
      </w:ins>
      <w:ins w:id="59" w:author="Steve Barbeaux" w:date="2023-09-12T16:11:00Z">
        <w:r w:rsidR="00305EE8">
          <w:t xml:space="preserve"> </w:t>
        </w:r>
      </w:ins>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w:t>
      </w:r>
      <w:r w:rsidR="004A3919">
        <w:t>ere</w:t>
      </w:r>
      <w:r w:rsidR="00B9106D">
        <w:t xml:space="preserve"> observed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w:t>
      </w:r>
      <w:r w:rsidR="004A3919">
        <w:t>f</w:t>
      </w:r>
      <w:r>
        <w:t xml:space="preserve">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t>
      </w:r>
      <w:r w:rsidR="004A3919">
        <w:t>continuing to generate</w:t>
      </w:r>
      <w:r w:rsidR="007E4C2F">
        <w:t xml:space="preserve"> small changes in likelihood over large changes in catchability. This is reflected in a large range in management advice as spawning biomass</w:t>
      </w:r>
      <w:r w:rsidR="004A3919">
        <w:t xml:space="preserve"> and</w:t>
      </w:r>
      <w:r w:rsidR="007E4C2F">
        <w:t xml:space="preserve"> ABC </w:t>
      </w:r>
      <w:r w:rsidR="004A3919">
        <w:t>are</w:t>
      </w:r>
      <w:r w:rsidR="007E4C2F">
        <w:t xml:space="preserve"> scaled with catchability.</w:t>
      </w:r>
      <w:r w:rsidR="00C505ED">
        <w:t xml:space="preserve"> </w:t>
      </w:r>
    </w:p>
    <w:p w14:paraId="5B3E3675" w14:textId="123B1A6C"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 xml:space="preserve">The reduction in variance in parameters translated into lower uncertainty in the derived quantities such as fishing mortality, unfished spawning </w:t>
      </w:r>
      <w:r w:rsidR="00D525C5">
        <w:lastRenderedPageBreak/>
        <w:t>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 xml:space="preserve">with an overall increasing trend over the time series suggesting an increase in size of juvenile fish in the Bering Sea. Richards parameter impacts the rate of </w:t>
      </w:r>
      <w:r w:rsidR="00531A39">
        <w:t xml:space="preserve">fish </w:t>
      </w:r>
      <w:r w:rsidR="00442349">
        <w:t>growth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14:paraId="7CBC07D5" w14:textId="77777777" w:rsidR="00ED622D" w:rsidRDefault="005A66B7" w:rsidP="004577EF">
      <w:commentRangeStart w:id="60"/>
      <w:commentRangeStart w:id="61"/>
      <w:r>
        <w:t xml:space="preserve">The forecast </w:t>
      </w:r>
      <w:commentRangeEnd w:id="60"/>
      <w:r w:rsidR="00531A39">
        <w:rPr>
          <w:rStyle w:val="CommentReference"/>
        </w:rPr>
        <w:commentReference w:id="60"/>
      </w:r>
      <w:commentRangeEnd w:id="61"/>
      <w:r w:rsidR="008C55A6">
        <w:rPr>
          <w:rStyle w:val="CommentReference"/>
        </w:rPr>
        <w:commentReference w:id="61"/>
      </w:r>
      <w:r>
        <w:t>for Model 23.1.0.h was set to average biological parameters back to 1964, this resulted in some aberrant beh</w:t>
      </w:r>
      <w:r w:rsidR="004A3919">
        <w:t>avior for the forecasted weight-at-</w:t>
      </w:r>
      <w:r>
        <w:t xml:space="preserve">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14:paraId="548574B5" w14:textId="0AD8C313" w:rsidR="00E90CA7" w:rsidRDefault="004A3919" w:rsidP="004577EF">
      <w:commentRangeStart w:id="62"/>
      <w:r>
        <w:t>In summary t</w:t>
      </w:r>
      <w:r w:rsidR="006071CA">
        <w:t xml:space="preserve">he addition of CAAL </w:t>
      </w:r>
      <w:r w:rsidR="00562697">
        <w:t>reduce</w:t>
      </w:r>
      <w:r w:rsidR="006071CA">
        <w:t>s</w:t>
      </w:r>
      <w:r w:rsidR="00562697">
        <w:t xml:space="preserve"> uncertainty throughout the model, but at a cost of degrading fits to all of the other model components</w:t>
      </w:r>
      <w:r w:rsidR="008C55A6">
        <w:t xml:space="preserve"> (</w:t>
      </w:r>
      <w:r w:rsidR="008C55A6">
        <w:fldChar w:fldCharType="begin"/>
      </w:r>
      <w:r w:rsidR="008C55A6">
        <w:instrText xml:space="preserve"> REF _Ref145179744 \h </w:instrText>
      </w:r>
      <w:r w:rsidR="008C55A6">
        <w:fldChar w:fldCharType="separate"/>
      </w:r>
      <w:r w:rsidR="008C55A6">
        <w:t xml:space="preserve">Table </w:t>
      </w:r>
      <w:r w:rsidR="008C55A6">
        <w:rPr>
          <w:noProof/>
        </w:rPr>
        <w:t>3</w:t>
      </w:r>
      <w:r w:rsidR="008C55A6">
        <w:fldChar w:fldCharType="end"/>
      </w:r>
      <w:r w:rsidR="008C55A6">
        <w:t xml:space="preserve"> and </w:t>
      </w:r>
      <w:r w:rsidR="008C55A6">
        <w:fldChar w:fldCharType="begin"/>
      </w:r>
      <w:r w:rsidR="008C55A6">
        <w:instrText xml:space="preserve"> REF _Ref145179752 \h </w:instrText>
      </w:r>
      <w:r w:rsidR="008C55A6">
        <w:fldChar w:fldCharType="separate"/>
      </w:r>
      <w:r w:rsidR="008C55A6">
        <w:t xml:space="preserve">Table </w:t>
      </w:r>
      <w:r w:rsidR="008C55A6">
        <w:rPr>
          <w:noProof/>
        </w:rPr>
        <w:t>4</w:t>
      </w:r>
      <w:r w:rsidR="008C55A6">
        <w:fldChar w:fldCharType="end"/>
      </w:r>
      <w:r w:rsidR="008C55A6">
        <w:t>)</w:t>
      </w:r>
      <w:r w:rsidR="00562697">
        <w:t>.</w:t>
      </w:r>
      <w:r w:rsidR="00E90CA7">
        <w:t xml:space="preserve"> </w:t>
      </w:r>
      <w:commentRangeEnd w:id="62"/>
      <w:r w:rsidR="00531A39">
        <w:rPr>
          <w:rStyle w:val="CommentReference"/>
        </w:rPr>
        <w:commentReference w:id="62"/>
      </w:r>
    </w:p>
    <w:p w14:paraId="1EDB2730" w14:textId="77777777" w:rsidR="00172839" w:rsidRPr="004577EF" w:rsidRDefault="00741A4D" w:rsidP="00172839">
      <w:pPr>
        <w:pStyle w:val="Heading2"/>
      </w:pPr>
      <w:r>
        <w:t>A C</w:t>
      </w:r>
      <w:r w:rsidR="00172839">
        <w:t xml:space="preserve">ase for </w:t>
      </w:r>
      <w:r>
        <w:t>F</w:t>
      </w:r>
      <w:r w:rsidR="00172839">
        <w:t xml:space="preserve">ixing </w:t>
      </w:r>
      <w:r>
        <w:t>N</w:t>
      </w:r>
      <w:r w:rsidR="00172839">
        <w:t xml:space="preserve">atural </w:t>
      </w:r>
      <w:r>
        <w:t>M</w:t>
      </w:r>
      <w:r w:rsidR="00172839">
        <w:t>ortality</w:t>
      </w:r>
      <w:r w:rsidR="00C505ED">
        <w:t xml:space="preserve">  </w:t>
      </w:r>
    </w:p>
    <w:p w14:paraId="587B1156" w14:textId="473CB4BC" w:rsidR="00172839" w:rsidRDefault="00172839" w:rsidP="00172839">
      <w:r>
        <w:t xml:space="preserve">One way that could be used to alleviate model sensitivities and </w:t>
      </w:r>
      <w:r w:rsidR="00531A39">
        <w:t xml:space="preserve">that </w:t>
      </w:r>
      <w:r>
        <w:t>has been explored in the past is to fix key model para</w:t>
      </w:r>
      <w:r w:rsidR="008C55A6">
        <w:t>m</w:t>
      </w:r>
      <w:r>
        <w:t>eters</w:t>
      </w:r>
      <w:r w:rsidR="008C55A6">
        <w:t xml:space="preserve"> or provide informative priors</w:t>
      </w:r>
      <w:r>
        <w:t xml:space="preserve">,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w:t>
      </w:r>
      <w:r w:rsidR="0024523F">
        <w:t>i</w:t>
      </w:r>
      <w:r w:rsidR="00741A4D">
        <w:t xml:space="preserve">n </w:t>
      </w:r>
      <w:r>
        <w:t>methods may provide a more reliable means of estimating natural mortality outside the model.</w:t>
      </w:r>
      <w:r w:rsidR="00C505ED">
        <w:t xml:space="preserve"> </w:t>
      </w:r>
    </w:p>
    <w:p w14:paraId="0454F33A" w14:textId="77777777" w:rsidR="00741A4D" w:rsidRDefault="00741A4D" w:rsidP="00741A4D">
      <w:pPr>
        <w:pStyle w:val="Heading3"/>
      </w:pPr>
      <w:r>
        <w:t>Estimating a life-history-based prior for natural mortality</w:t>
      </w:r>
    </w:p>
    <w:p w14:paraId="4A03A986" w14:textId="58FBF08A" w:rsidR="00741A4D" w:rsidRDefault="00741A4D" w:rsidP="00741A4D">
      <w:r>
        <w:t xml:space="preserve">The parameter M representing </w:t>
      </w:r>
      <w:del w:id="63" w:author="Melissa.Haltuch" w:date="2023-09-12T12:38:00Z">
        <w:r w:rsidDel="003862D4">
          <w:delText xml:space="preserve">adult </w:delText>
        </w:r>
      </w:del>
      <w:r>
        <w:t>natural mortality is difficult to estimate in many stock assessment models.</w:t>
      </w:r>
      <w:r w:rsidR="00C505ED">
        <w:t xml:space="preserve"> </w:t>
      </w:r>
      <w:r>
        <w:t>When total removals are fitted and information exists to estimate the fishing mortality rate, estimates of M are typically correlated with estimates of survey catchability</w:t>
      </w:r>
      <w:ins w:id="64" w:author="Melissa.Haltuch" w:date="2023-09-12T12:39:00Z">
        <w:r w:rsidR="003862D4">
          <w:t>,</w:t>
        </w:r>
      </w:ins>
      <w:r>
        <w:t xml:space="preserve"> q, such that including a Bayesian prior on M can provide information about population scale and resulting catch limits. </w:t>
      </w:r>
    </w:p>
    <w:p w14:paraId="098B4F07" w14:textId="1C8C90CE" w:rsidR="00741A4D" w:rsidRDefault="00741A4D" w:rsidP="00741A4D">
      <w:r>
        <w:t>Substantial empirical and theoretical evidence suggests that natural mortality is lower for large bodied individuals (Andersen, 2019).</w:t>
      </w:r>
      <w:r w:rsidR="00C505ED">
        <w:t xml:space="preserve"> </w:t>
      </w:r>
      <w:r>
        <w:t xml:space="preserve">Asymptotic body length </w:t>
      </w:r>
      <w:proofErr w:type="spellStart"/>
      <w:r>
        <w:t>L_inf</w:t>
      </w:r>
      <w:proofErr w:type="spellEnd"/>
      <w:r>
        <w:t xml:space="preserve"> is negatively correlated with the von </w:t>
      </w:r>
      <w:proofErr w:type="spellStart"/>
      <w:r>
        <w:t>Bertalanffy</w:t>
      </w:r>
      <w:proofErr w:type="spellEnd"/>
      <w:r>
        <w:t xml:space="preserve"> growth parameter k, such that these two growth parameters are sometimes used to predict M (Hoenig, 1983).</w:t>
      </w:r>
      <w:r w:rsidR="00C505ED">
        <w:t xml:space="preserve"> </w:t>
      </w:r>
      <w:r>
        <w:t>In fact, the ratio M/k has erroneously been called a “life-history invariant” (</w:t>
      </w:r>
      <w:proofErr w:type="spellStart"/>
      <w:r>
        <w:t>Roff</w:t>
      </w:r>
      <w:proofErr w:type="spellEnd"/>
      <w:r>
        <w:t xml:space="preserve">, 1984), despite theory suggesting that higher M/k is associated with lower </w:t>
      </w:r>
      <w:proofErr w:type="spellStart"/>
      <w:r>
        <w:t>L_mat</w:t>
      </w:r>
      <w:proofErr w:type="spellEnd"/>
      <w:r>
        <w:t>/</w:t>
      </w:r>
      <w:proofErr w:type="spellStart"/>
      <w:r>
        <w:t>L_inf</w:t>
      </w:r>
      <w:proofErr w:type="spellEnd"/>
      <w:r>
        <w:t xml:space="preserve"> (</w:t>
      </w:r>
      <w:proofErr w:type="spellStart"/>
      <w:r>
        <w:t>Beverton</w:t>
      </w:r>
      <w:proofErr w:type="spellEnd"/>
      <w:r>
        <w:t xml:space="preserve"> &amp; Holt, </w:t>
      </w:r>
      <w:r>
        <w:lastRenderedPageBreak/>
        <w:t>1959).</w:t>
      </w:r>
      <w:r w:rsidR="00C505ED">
        <w:t xml:space="preserve"> </w:t>
      </w:r>
      <w:r>
        <w:t xml:space="preserve">In particular, some taxa evolve behavioral and morphological defenses against predators (e.g., spines) </w:t>
      </w:r>
      <w:ins w:id="65" w:author="Melissa.Haltuch" w:date="2023-09-12T12:40:00Z">
        <w:r w:rsidR="003862D4">
          <w:t>that</w:t>
        </w:r>
      </w:ins>
      <w:del w:id="66" w:author="Melissa.Haltuch" w:date="2023-09-12T12:40:00Z">
        <w:r w:rsidDel="003862D4">
          <w:delText>which</w:delText>
        </w:r>
      </w:del>
      <w:r>
        <w:t xml:space="preserve">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40636EC0" w14:textId="10C4B6E7" w:rsidR="00741A4D" w:rsidRDefault="00741A4D" w:rsidP="00741A4D">
      <w:r>
        <w:t xml:space="preserve">As </w:t>
      </w:r>
      <w:ins w:id="67" w:author="Melissa.Haltuch" w:date="2023-09-12T12:41:00Z">
        <w:r w:rsidR="003862D4">
          <w:t xml:space="preserve">an </w:t>
        </w:r>
      </w:ins>
      <w:r>
        <w:t>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14:paraId="419C7FDC" w14:textId="47006285" w:rsidR="00741A4D" w:rsidRDefault="00741A4D" w:rsidP="00741A4D">
      <w: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w:t>
      </w:r>
      <w:proofErr w:type="spellStart"/>
      <w:r>
        <w:t>Voyer</w:t>
      </w:r>
      <w:proofErr w:type="spellEnd"/>
      <w:r>
        <w:t>, 2013).</w:t>
      </w:r>
      <w:r w:rsidR="00C505ED">
        <w:t xml:space="preserve"> </w:t>
      </w:r>
      <w:r>
        <w:t xml:space="preserve">In particular, a user-friendly R-package </w:t>
      </w:r>
      <w:proofErr w:type="spellStart"/>
      <w:r>
        <w:t>phylosem</w:t>
      </w:r>
      <w:proofErr w:type="spellEnd"/>
      <w:r>
        <w:t xml:space="preserve"> can impute missing trait values jointly with estimating complex dependencies among traits (Thorson &amp; van der Bijl, </w:t>
      </w:r>
      <w:proofErr w:type="gramStart"/>
      <w:r>
        <w:t>In</w:t>
      </w:r>
      <w:proofErr w:type="gramEnd"/>
      <w:r>
        <w:t xml:space="preserve"> review).</w:t>
      </w:r>
      <w:r w:rsidR="00C505ED">
        <w:t xml:space="preserve"> </w:t>
      </w:r>
      <w:r>
        <w:t xml:space="preserve">Research confirms that </w:t>
      </w:r>
      <w:proofErr w:type="spellStart"/>
      <w:r>
        <w:t>phylosem</w:t>
      </w:r>
      <w:proofErr w:type="spellEnd"/>
      <w:r>
        <w:t xml:space="preserve"> exactly replicates results from simpler models including structural equation models, phylogenetic linear models, and phylogenetic trait imputation (Thorson &amp; van der Bijl, In review).</w:t>
      </w:r>
      <w:r w:rsidR="00C505ED">
        <w:t xml:space="preserve"> </w:t>
      </w:r>
    </w:p>
    <w:p w14:paraId="2BE1F909" w14:textId="3A17EB3C" w:rsidR="00741A4D" w:rsidRDefault="00741A4D" w:rsidP="00741A4D">
      <w:r>
        <w:t>Here, we fit a phylogenetic structural equation model (PSEM) to a high-quality database of independent estimates of natural mortality (Then et al., 2015).</w:t>
      </w:r>
      <w:r w:rsidR="00C505ED">
        <w:t xml:space="preserve"> </w:t>
      </w:r>
      <w:r>
        <w:t xml:space="preserve">We specifically use a PSEM </w:t>
      </w:r>
      <w:r w:rsidR="003862D4">
        <w:t>that</w:t>
      </w:r>
      <w:r>
        <w:t xml:space="preserve"> specifies three linear </w:t>
      </w:r>
      <w:proofErr w:type="gramStart"/>
      <w:r>
        <w:t xml:space="preserve">associations </w:t>
      </w:r>
      <w:proofErr w:type="gramEnd"/>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 xml:space="preserve">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w:t>
      </w:r>
      <w:proofErr w:type="gramStart"/>
      <w:r>
        <w:t>In</w:t>
      </w:r>
      <w:proofErr w:type="gramEnd"/>
      <w:r>
        <w:t xml:space="preserve"> review).</w:t>
      </w:r>
      <w:r w:rsidR="00C505ED">
        <w:t xml:space="preserve"> </w:t>
      </w:r>
      <w:r>
        <w:t xml:space="preserve"> We then use either the maximum specimen age, or the average of the maximum ages to predict natural mortality rate for Pacific cod in the eastern Bering Sea since 2008.</w:t>
      </w:r>
      <w:r w:rsidR="00C505ED">
        <w:t xml:space="preserve"> </w:t>
      </w:r>
      <w:r>
        <w:t xml:space="preserve">Both longevity metrics result in the same value </w:t>
      </w:r>
      <w:proofErr w:type="spellStart"/>
      <w:r>
        <w:t>t_max</w:t>
      </w:r>
      <w:proofErr w:type="spellEnd"/>
      <w:r>
        <w:t>=14 years, and this results in a predicted value M=0.386</w:t>
      </w:r>
      <w:r w:rsidR="005C72D1">
        <w:t>6 and log standard deviation of 0.4</w:t>
      </w:r>
      <w:r>
        <w:t>.</w:t>
      </w:r>
      <w:r w:rsidR="00C505ED">
        <w:t xml:space="preserve"> </w:t>
      </w:r>
    </w:p>
    <w:p w14:paraId="171B8725" w14:textId="42A820D5" w:rsidR="00741A4D" w:rsidRDefault="00741A4D" w:rsidP="00741A4D">
      <w:r>
        <w:t>All of the models consider</w:t>
      </w:r>
      <w:r w:rsidR="00A2344A">
        <w:t>ed above were refit with the maximum age derived value of natural mortality</w:t>
      </w:r>
      <w:r w:rsidR="00131199">
        <w:t xml:space="preserve"> of 0.386</w:t>
      </w:r>
      <w:r w:rsidR="005C72D1">
        <w:t>6</w:t>
      </w:r>
      <w:r w:rsidR="00A2344A">
        <w:t xml:space="preserve"> and presented in </w:t>
      </w:r>
      <w:r w:rsidR="00A2344A">
        <w:fldChar w:fldCharType="begin"/>
      </w:r>
      <w:r w:rsidR="00A2344A">
        <w:instrText xml:space="preserve"> REF _Ref145322331 \h </w:instrText>
      </w:r>
      <w:r w:rsidR="00A2344A">
        <w:fldChar w:fldCharType="separate"/>
      </w:r>
      <w:r w:rsidR="004A3919">
        <w:t xml:space="preserve">Table </w:t>
      </w:r>
      <w:r w:rsidR="004A3919">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p>
    <w:p w14:paraId="161C44C0" w14:textId="77777777" w:rsidR="00741A4D" w:rsidRDefault="00741A4D" w:rsidP="00741A4D">
      <w:pPr>
        <w:pStyle w:val="Heading2"/>
      </w:pPr>
      <w:r>
        <w:t>Recommendation</w:t>
      </w:r>
    </w:p>
    <w:p w14:paraId="558636F7" w14:textId="77777777"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xml:space="preserve">). The model employs bootstrapped </w:t>
      </w:r>
      <w:r>
        <w:lastRenderedPageBreak/>
        <w:t>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14:paraId="18F78AEF" w14:textId="2D7F0C2E" w:rsidR="00741A4D" w:rsidRDefault="00741A4D" w:rsidP="00741A4D">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xml:space="preserve">) </w:t>
      </w:r>
      <w:ins w:id="68" w:author="Melissa.Haltuch" w:date="2023-09-12T12:49:00Z">
        <w:r w:rsidR="00131199">
          <w:t>that</w:t>
        </w:r>
      </w:ins>
      <w:del w:id="69" w:author="Melissa.Haltuch" w:date="2023-09-12T12:49:00Z">
        <w:r w:rsidDel="00131199">
          <w:delText>which</w:delText>
        </w:r>
      </w:del>
      <w:r>
        <w:t xml:space="preserve">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and future catch recommendations. Another </w:t>
      </w:r>
      <w:commentRangeStart w:id="70"/>
      <w:r>
        <w:t>potential red-flag in</w:t>
      </w:r>
      <w:commentRangeEnd w:id="70"/>
      <w:r w:rsidR="00131199">
        <w:rPr>
          <w:rStyle w:val="CommentReference"/>
        </w:rPr>
        <w:commentReference w:id="70"/>
      </w:r>
      <w:r>
        <w:t xml:space="preserve"> Model 23.1.0.d is that natural mortality at </w:t>
      </w:r>
      <w:commentRangeStart w:id="71"/>
      <w:commentRangeStart w:id="72"/>
      <w:r>
        <w:t xml:space="preserve">0.429 </w:t>
      </w:r>
      <w:commentRangeEnd w:id="71"/>
      <w:r w:rsidR="00131199">
        <w:rPr>
          <w:rStyle w:val="CommentReference"/>
        </w:rPr>
        <w:commentReference w:id="71"/>
      </w:r>
      <w:commentRangeEnd w:id="72"/>
      <w:r w:rsidR="005C72D1">
        <w:rPr>
          <w:rStyle w:val="CommentReference"/>
        </w:rPr>
        <w:commentReference w:id="72"/>
      </w:r>
      <w:r>
        <w:t>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14:paraId="6B99A732" w14:textId="48FF6D5A" w:rsidR="00172839" w:rsidRDefault="00172839" w:rsidP="00172839">
      <w:r>
        <w:t xml:space="preserve">One solution may be found in applying a maximum age-based method for deriving a prior for natural mortality </w:t>
      </w:r>
      <w:r w:rsidR="00131199">
        <w:t>that</w:t>
      </w:r>
      <w:r>
        <w:t xml:space="preserve"> provides a value of natural morality within reasonable bounds of what has been fit in the simplified models presented above. When </w:t>
      </w:r>
      <w:commentRangeStart w:id="73"/>
      <w:r>
        <w:t xml:space="preserve">natural mortality is fixed </w:t>
      </w:r>
      <w:commentRangeEnd w:id="73"/>
      <w:r w:rsidR="00131199">
        <w:rPr>
          <w:rStyle w:val="CommentReference"/>
        </w:rPr>
        <w:commentReference w:id="73"/>
      </w:r>
      <w:r>
        <w:t xml:space="preserve">in Model 23.1.0.d to </w:t>
      </w:r>
      <w:r w:rsidR="00711BD3">
        <w:t>0.387</w:t>
      </w:r>
      <w:r>
        <w:t xml:space="preserve">, catchability increased to 0.972 and </w:t>
      </w:r>
      <w:r w:rsidR="00711BD3">
        <w:t>provides</w:t>
      </w:r>
      <w:r>
        <w:t xml:space="preserve"> a reasonable alternative to allowing natural mortality to b</w:t>
      </w:r>
      <w:r w:rsidR="00711BD3">
        <w:t>e freely fit. Fixing M in M</w:t>
      </w:r>
      <w:r>
        <w:t>odel</w:t>
      </w:r>
      <w:r w:rsidR="00711BD3">
        <w:t xml:space="preserve"> 23.1.0.d</w:t>
      </w:r>
      <w:r>
        <w:t xml:space="preserve"> </w:t>
      </w:r>
      <w:commentRangeStart w:id="74"/>
      <w:r>
        <w:t>has a minor cost of degrading the overall model performance by</w:t>
      </w:r>
      <w:r w:rsidR="00711BD3">
        <w:t xml:space="preserve"> only</w:t>
      </w:r>
      <w:r>
        <w:t xml:space="preserve"> +1.4 negative log likelihood (-LL)</w:t>
      </w:r>
      <w:commentRangeEnd w:id="74"/>
      <w:r w:rsidR="00131199">
        <w:rPr>
          <w:rStyle w:val="CommentReference"/>
        </w:rPr>
        <w:commentReference w:id="74"/>
      </w:r>
      <w:r>
        <w:t xml:space="preserve"> with an improvement to the fit to the age composition of -3.95 -LL, but a poorer fit to the survey index at +2.56 LL and length composition at +2.40 -LL.</w:t>
      </w:r>
      <w:r w:rsidR="00C505ED">
        <w:t xml:space="preserve"> </w:t>
      </w:r>
      <w:r w:rsidR="00711BD3">
        <w:t>The change provide</w:t>
      </w:r>
      <w:r w:rsidR="00131199">
        <w:t>s</w:t>
      </w:r>
      <w:r w:rsidR="00711BD3">
        <w:t xml:space="preserve"> a more stable model </w:t>
      </w:r>
      <w:r w:rsidR="00C1315D">
        <w:t>but makes strong assumptions on the value of natural mortality and by association survey catchability</w:t>
      </w:r>
      <w:r w:rsidR="000F2978">
        <w:t xml:space="preserve"> (</w:t>
      </w:r>
      <w:r w:rsidR="000F2978">
        <w:fldChar w:fldCharType="begin"/>
      </w:r>
      <w:r w:rsidR="000F2978">
        <w:instrText xml:space="preserve"> REF _Ref145325734 \h </w:instrText>
      </w:r>
      <w:r w:rsidR="000F2978">
        <w:fldChar w:fldCharType="separate"/>
      </w:r>
      <w:r w:rsidR="000F2978">
        <w:t xml:space="preserve">Table </w:t>
      </w:r>
      <w:r w:rsidR="000F2978">
        <w:rPr>
          <w:noProof/>
        </w:rPr>
        <w:t>16</w:t>
      </w:r>
      <w:r w:rsidR="000F2978">
        <w:fldChar w:fldCharType="end"/>
      </w:r>
      <w:r w:rsidR="000F2978">
        <w:t>)</w:t>
      </w:r>
      <w:r w:rsidR="00C1315D">
        <w:t>.</w:t>
      </w:r>
      <w:r w:rsidR="00C505ED">
        <w:t xml:space="preserve">    </w:t>
      </w:r>
    </w:p>
    <w:p w14:paraId="00B02819" w14:textId="77777777" w:rsidR="000678AE" w:rsidRDefault="000678AE" w:rsidP="002551CA">
      <w:pPr>
        <w:pStyle w:val="Heading2"/>
      </w:pPr>
      <w:r>
        <w:t>References</w:t>
      </w:r>
    </w:p>
    <w:p w14:paraId="00FEEF2C" w14:textId="77777777" w:rsidR="00711BD3" w:rsidRDefault="00711BD3" w:rsidP="00711BD3">
      <w:pPr>
        <w:ind w:left="720" w:hanging="720"/>
      </w:pPr>
      <w:r>
        <w:t>Andersen. (2019). Fish Ecology, Evolution, and Exploitation. Princeton University Press. https://press.princeton.edu/books/hardcover/9780691176550/fish-ecology-evolution-and-exploitation</w:t>
      </w:r>
    </w:p>
    <w:p w14:paraId="4F2A2547" w14:textId="77777777"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E., Spies, I., Ressler, H.R., Rohan, S., Sweeney, K. and Thompson, G., 2022. 2. Assessment of the Pacific Cod Stock in the Eastern Bering Sea. Stock Assessment and Fishery Evaluation Report for the Groundfish Resources of the Bering Sea and Aleutian Islands. North Pacific Fishery Management Council, 1007.</w:t>
      </w:r>
    </w:p>
    <w:p w14:paraId="1EE50646" w14:textId="77777777" w:rsidR="009A22D3" w:rsidRDefault="009A22D3" w:rsidP="00D94EC2">
      <w:pPr>
        <w:ind w:left="720" w:hanging="720"/>
      </w:pPr>
      <w:r w:rsidRPr="009A22D3">
        <w:t xml:space="preserve">Barbeaux, S., Ferriss, B. </w:t>
      </w:r>
      <w:proofErr w:type="spellStart"/>
      <w:r w:rsidRPr="009A22D3">
        <w:t>Palsson</w:t>
      </w:r>
      <w:proofErr w:type="spellEnd"/>
      <w:r w:rsidRPr="009A22D3">
        <w:t>, W., Shotwell, K., Spies, I.,</w:t>
      </w:r>
      <w:r w:rsidR="00C505ED">
        <w:t xml:space="preserve"> </w:t>
      </w:r>
      <w:r w:rsidRPr="009A22D3">
        <w:t xml:space="preserve">Wang, M. and </w:t>
      </w:r>
      <w:proofErr w:type="spellStart"/>
      <w:r w:rsidRPr="009A22D3">
        <w:t>Zador</w:t>
      </w:r>
      <w:proofErr w:type="spellEnd"/>
      <w:r w:rsidRPr="009A22D3">
        <w:t>, S. 2021. Assessment of the Pacific cod stock in the Gulf of Alaska. In Stock assessment and fishery evaluation report for the groundfish resources of the Gulf of Alaska. North Pac. Fish. Mgmt. Council, Anchorage, Alaska</w:t>
      </w:r>
    </w:p>
    <w:p w14:paraId="532E5EC1" w14:textId="77777777"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14:paraId="34F5FC36" w14:textId="77777777" w:rsidR="00711BD3" w:rsidRDefault="00711BD3" w:rsidP="00711BD3">
      <w:pPr>
        <w:ind w:left="720" w:hanging="720"/>
      </w:pPr>
      <w:proofErr w:type="spellStart"/>
      <w:r>
        <w:t>Beverton</w:t>
      </w:r>
      <w:proofErr w:type="spellEnd"/>
      <w:r>
        <w:t xml:space="preserve">, R., &amp; Holt, S. (1959). A review of the lifespans and mortality rates of fish in nature, and their relation to growth and other physiological characteristics. In G. E. W. Wolstenholme &amp; M. </w:t>
      </w:r>
      <w:r>
        <w:lastRenderedPageBreak/>
        <w:t xml:space="preserve">O’Conner (Eds.), Ciba Foundation Symposium-The Lifespan of Animals (Colloquia on Ageing) (pp. 142–177). J. and A. </w:t>
      </w:r>
      <w:proofErr w:type="spellStart"/>
      <w:r>
        <w:t>Churchil</w:t>
      </w:r>
      <w:proofErr w:type="spellEnd"/>
      <w:r>
        <w:t xml:space="preserve"> Ltd.</w:t>
      </w:r>
    </w:p>
    <w:p w14:paraId="5BD9853F" w14:textId="77777777" w:rsidR="00CA5279" w:rsidRDefault="00CA5279" w:rsidP="00D94EC2">
      <w:pPr>
        <w:ind w:left="720" w:hanging="720"/>
      </w:pPr>
      <w:r w:rsidRPr="00CA5279">
        <w:t xml:space="preserve">Carvalho, F., Winker, H., Courtney, D., </w:t>
      </w:r>
      <w:proofErr w:type="spellStart"/>
      <w:r w:rsidRPr="00CA5279">
        <w:t>Kapur</w:t>
      </w:r>
      <w:proofErr w:type="spellEnd"/>
      <w:r w:rsidRPr="00CA5279">
        <w:t xml:space="preserve">, M., Kell, L., Cardinale, M., Schirripa,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14:paraId="42D9B5BA" w14:textId="77777777"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8" w:history="1">
        <w:r w:rsidRPr="00877B3E">
          <w:rPr>
            <w:rStyle w:val="Hyperlink"/>
          </w:rPr>
          <w:t>https://doi.org/10.1016/j.fishres.2022.106493</w:t>
        </w:r>
      </w:hyperlink>
    </w:p>
    <w:p w14:paraId="351D735E" w14:textId="77777777" w:rsidR="00711BD3" w:rsidRDefault="00711BD3" w:rsidP="00711BD3">
      <w:pPr>
        <w:ind w:left="720" w:hanging="720"/>
      </w:pPr>
      <w:r>
        <w:t>Hamel, O. S., &amp; Cope, J. M. (2022). Development and considerations for application of a longevity-based prior for the natural mortality rate. Fisheries Research, 256, 106477. https://doi.org/10.1016/j.fishres.2022.106477</w:t>
      </w:r>
    </w:p>
    <w:p w14:paraId="45DFABF9" w14:textId="77777777" w:rsidR="00C405EB" w:rsidRDefault="00C405EB" w:rsidP="00D94EC2">
      <w:pPr>
        <w:ind w:left="720" w:hanging="720"/>
      </w:pPr>
      <w:r w:rsidRPr="00C405EB">
        <w:t>Hare, S.R. and Mantua, N.J., 2000. Empirical evidence for North Pacific regime shifts in 1977 and 1989. Progress in oceanography, 47(2-4), pp.103-145.</w:t>
      </w:r>
    </w:p>
    <w:p w14:paraId="30D54C98" w14:textId="77777777" w:rsidR="00711BD3" w:rsidRDefault="00711BD3" w:rsidP="00711BD3">
      <w:pPr>
        <w:ind w:left="720" w:hanging="720"/>
      </w:pPr>
      <w:r>
        <w:t>Hoenig, J. M. (1983). Empirical use of longevity data to estimate mortality rates. Fishery Bulletin, 82(4), 898–903.</w:t>
      </w:r>
    </w:p>
    <w:p w14:paraId="01E83498" w14:textId="77777777"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14:paraId="443668BC" w14:textId="77777777"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14:paraId="765CD301" w14:textId="77777777"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14:paraId="6217D4FB" w14:textId="77777777"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14:paraId="475298B2" w14:textId="77777777" w:rsidR="002551CA" w:rsidRDefault="002551CA" w:rsidP="00D94EC2">
      <w:pPr>
        <w:ind w:left="720" w:hanging="720"/>
        <w:rPr>
          <w:rStyle w:val="Hyperlink"/>
        </w:rPr>
      </w:pPr>
      <w:proofErr w:type="spellStart"/>
      <w:r>
        <w:t>Methot</w:t>
      </w:r>
      <w:proofErr w:type="spellEnd"/>
      <w:r>
        <w:t xml:space="preserve"> Jr., R. R., Wetzel, C. R.,</w:t>
      </w:r>
      <w:r w:rsidR="00C505ED">
        <w:t xml:space="preserve"> </w:t>
      </w:r>
      <w:r>
        <w:t>Taylor, I. G.,</w:t>
      </w:r>
      <w:r w:rsidR="00C505ED">
        <w:t xml:space="preserve"> </w:t>
      </w:r>
      <w:r>
        <w:t xml:space="preserve">Doering, K .L. and Johnson, K. F. 2023. Stock Synthesis User Manual Version 3.30.21. , NOAA Fisheries, Seattle, WA Available: </w:t>
      </w:r>
      <w:hyperlink r:id="rId9" w:history="1">
        <w:r w:rsidRPr="002551CA">
          <w:rPr>
            <w:rStyle w:val="Hyperlink"/>
          </w:rPr>
          <w:t>https://nmfs-stock-synthesis.github.io/doc/SS330_User_Manual_release.html#tvOrder</w:t>
        </w:r>
      </w:hyperlink>
    </w:p>
    <w:p w14:paraId="46B8B3A3" w14:textId="77777777" w:rsidR="00711BD3" w:rsidRDefault="00711BD3" w:rsidP="00711BD3">
      <w:pPr>
        <w:ind w:left="720" w:hanging="720"/>
      </w:pPr>
      <w:proofErr w:type="spellStart"/>
      <w:r>
        <w:t>Roff</w:t>
      </w:r>
      <w:proofErr w:type="spellEnd"/>
      <w:r>
        <w:t xml:space="preserve">, D. A. (1984). The evolution of life history parameters in </w:t>
      </w:r>
      <w:proofErr w:type="spellStart"/>
      <w:r>
        <w:t>teleosts</w:t>
      </w:r>
      <w:proofErr w:type="spellEnd"/>
      <w:r>
        <w:t>. Canadian Journal of Fisheries and Aquatic Sciences, 41(6), 989–1000.</w:t>
      </w:r>
    </w:p>
    <w:p w14:paraId="36D05F4A" w14:textId="77777777"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14:paraId="72E46303" w14:textId="77777777"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14:paraId="3EB74EB8" w14:textId="77777777" w:rsidR="00CA5279" w:rsidRDefault="00CE1EAB" w:rsidP="00D94EC2">
      <w:pPr>
        <w:ind w:left="720" w:hanging="720"/>
      </w:pPr>
      <w:proofErr w:type="spellStart"/>
      <w:r w:rsidRPr="00CE1EAB">
        <w:lastRenderedPageBreak/>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10" w:history="1">
        <w:r w:rsidRPr="00CE1EAB">
          <w:rPr>
            <w:rStyle w:val="Hyperlink"/>
          </w:rPr>
          <w:t>https://doi.org/10.1093/icesjms/23.3.366</w:t>
        </w:r>
      </w:hyperlink>
      <w:r w:rsidR="00BA5591" w:rsidRPr="00BA5591">
        <w:t xml:space="preserve"> </w:t>
      </w:r>
    </w:p>
    <w:p w14:paraId="1953C096" w14:textId="77777777" w:rsidR="00CA5279" w:rsidRDefault="00CA5279" w:rsidP="00D94EC2">
      <w:pPr>
        <w:ind w:left="720" w:hanging="720"/>
        <w:rPr>
          <w:rStyle w:val="Hyperlink"/>
        </w:rPr>
      </w:pPr>
      <w:r>
        <w:t xml:space="preserve">Taylor, I.G., Doering, K.L., Johnson, K.F., Wetzel, C.R., Stewart, I.J., 2021. Beyond visualizing catch-at-age models: Lessons learned from the r4ss package about software to support stock assessments. Fisheries Research, 239:105924 </w:t>
      </w:r>
      <w:hyperlink r:id="rId11" w:history="1">
        <w:r w:rsidRPr="004C1B54">
          <w:rPr>
            <w:rStyle w:val="Hyperlink"/>
          </w:rPr>
          <w:t>https://doi.org/10.1016/j.fishres.2021.105924</w:t>
        </w:r>
      </w:hyperlink>
    </w:p>
    <w:p w14:paraId="3D1008DE" w14:textId="77777777" w:rsidR="00711BD3" w:rsidRDefault="00711BD3" w:rsidP="00711BD3">
      <w:pPr>
        <w:ind w:left="720" w:hanging="720"/>
      </w:pPr>
      <w:r>
        <w:t>Then, A. Y., Hoenig, J. M., Hall, N. G., Hewitt, D. A., &amp; Handling editor: Ernesto Jardim. (2015). Evaluating the predictive performance of empirical estimators of natural mortality rate using information on over 200 fish species. ICES Journal of Marine Science, 72(1), 82–92. https://doi.org/10.1093/icesjms/fsu136</w:t>
      </w:r>
    </w:p>
    <w:p w14:paraId="2B310657" w14:textId="77777777" w:rsidR="002551CA" w:rsidRDefault="002551CA" w:rsidP="00D94EC2">
      <w:pPr>
        <w:ind w:left="720" w:hanging="720"/>
      </w:pPr>
      <w:r>
        <w:t>Thompson, G. 2018</w:t>
      </w:r>
      <w:r w:rsidRPr="00D652FD">
        <w:t>. 2. Assessment of the Pacific Cod Stock in the Eastern Bering Sea. Stock Assessment and Fishery Evaluation Report for the Groundfish Resources of the Bering Sea and Aleutian Islands.</w:t>
      </w:r>
      <w:r w:rsidR="00623E1E" w:rsidRPr="00623E1E">
        <w:t xml:space="preserve"> </w:t>
      </w:r>
      <w:r w:rsidR="00623E1E" w:rsidRPr="00D652FD">
        <w:t>Stock Assessment and Fishery Evaluation Report for the Groundfish Resources of the Bering Sea and Aleutian Islands. North Pacific Fishery Management Council, 1007</w:t>
      </w:r>
    </w:p>
    <w:p w14:paraId="12CCFB58" w14:textId="77777777"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Shotwell,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Stock Assessment and Fishery Evaluation Report for the Groundfish Resources of the Bering Sea and Aleutian Islands. North Pacific Fishery Management Council, 1007</w:t>
      </w:r>
    </w:p>
    <w:p w14:paraId="5CD31A3C" w14:textId="77777777"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14:paraId="29A263A3" w14:textId="77777777" w:rsidR="00711BD3" w:rsidRDefault="00711BD3" w:rsidP="00711BD3">
      <w:pPr>
        <w:ind w:left="720" w:hanging="720"/>
      </w:pPr>
      <w:r>
        <w:t>Thorson, J. T. (In review). Trees for fishes: The neglected role for phylogenetic comparative methods in fisheries science. Fish and Fisheries.</w:t>
      </w:r>
    </w:p>
    <w:p w14:paraId="55D53702" w14:textId="77777777" w:rsidR="00711BD3" w:rsidRDefault="00711BD3" w:rsidP="00711BD3">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6FAC3CE9" w14:textId="77777777" w:rsidR="00711BD3" w:rsidRDefault="00711BD3" w:rsidP="00711BD3">
      <w:pPr>
        <w:ind w:left="720" w:hanging="720"/>
      </w:pPr>
      <w:r>
        <w:t>Thorson, J. T., Munch, S. B., Cope, J. M., &amp; Gao, J. (2017). Predicting life history parameters for all fishes worldwide. Ecological Applications, 27(8), 2262–2276. https://doi.org/10.1002/eap.1606</w:t>
      </w:r>
    </w:p>
    <w:p w14:paraId="3DA9BA25" w14:textId="77777777" w:rsidR="00711BD3" w:rsidRDefault="00711BD3" w:rsidP="00711BD3">
      <w:pPr>
        <w:ind w:left="720" w:hanging="720"/>
      </w:pPr>
      <w:r>
        <w:t xml:space="preserve">Thorson, J. T., &amp; van der Bijl, W. (In review). </w:t>
      </w:r>
      <w:proofErr w:type="spellStart"/>
      <w:r>
        <w:t>phylosem</w:t>
      </w:r>
      <w:proofErr w:type="spellEnd"/>
      <w:r>
        <w:t>: A fast and simple R package for phylogenetic inference and trait imputation using phylogenetic structural equation models. Journal of Evolutionary Biology.</w:t>
      </w:r>
    </w:p>
    <w:p w14:paraId="3356EEE4" w14:textId="77777777" w:rsidR="00711BD3" w:rsidRDefault="00711BD3" w:rsidP="00711BD3">
      <w:pPr>
        <w:ind w:left="720" w:hanging="720"/>
      </w:pPr>
      <w:r>
        <w:t>Thorson, Taylor, I. G., Stewart, I., &amp; Punt, A. E. (2014). Rigorous meta-analysis of life history correlations by simultaneously analyzing multiple population dynamics models. Ecological Applications, 24, 315–326.</w:t>
      </w:r>
    </w:p>
    <w:p w14:paraId="29176550" w14:textId="77777777" w:rsidR="00711BD3" w:rsidRDefault="00711BD3" w:rsidP="00711BD3">
      <w:pPr>
        <w:ind w:left="720" w:hanging="720"/>
      </w:pPr>
      <w:r>
        <w:t xml:space="preserve">van der Bijl, W. (2018). </w:t>
      </w:r>
      <w:proofErr w:type="spellStart"/>
      <w:r>
        <w:t>phylopath</w:t>
      </w:r>
      <w:proofErr w:type="spellEnd"/>
      <w:r>
        <w:t xml:space="preserve">: Easy phylogenetic path analysis in R. </w:t>
      </w:r>
      <w:proofErr w:type="spellStart"/>
      <w:r>
        <w:t>PeerJ</w:t>
      </w:r>
      <w:proofErr w:type="spellEnd"/>
      <w:r>
        <w:t>, 6, e4718. https://doi.org/10.7717/peerj.4718</w:t>
      </w:r>
    </w:p>
    <w:p w14:paraId="019688A8" w14:textId="77777777" w:rsidR="00711BD3" w:rsidRDefault="00711BD3" w:rsidP="00711BD3">
      <w:pPr>
        <w:ind w:left="720" w:hanging="720"/>
      </w:pPr>
      <w:r>
        <w:lastRenderedPageBreak/>
        <w:t>von Hardenberg, A., &amp; Gonzalez-</w:t>
      </w:r>
      <w:proofErr w:type="spellStart"/>
      <w:r>
        <w:t>Voyer</w:t>
      </w:r>
      <w:proofErr w:type="spellEnd"/>
      <w:r>
        <w:t>, A. (2013). Disentangling evolutionary cause-effect relationships with phylogenetic confirmatory path analysis. Evolution; International Journal of Organic Evolution, 67(2), 378–387. https://doi.org/10.1111/j.1558-5646.2012.01790.x</w:t>
      </w:r>
    </w:p>
    <w:p w14:paraId="0705394D" w14:textId="77777777" w:rsidR="00597551" w:rsidRDefault="00CA5279" w:rsidP="00D94EC2">
      <w:pPr>
        <w:ind w:left="720" w:hanging="720"/>
      </w:pPr>
      <w:r>
        <w:t xml:space="preserve">Winker H, Carvalho F, Cardinale M, </w:t>
      </w:r>
      <w:r w:rsidR="00106C64">
        <w:t xml:space="preserve">and </w:t>
      </w:r>
      <w:r>
        <w:t>Kell L .2023. _ss3diags: What the Package Does (One Line, Title Case</w:t>
      </w:r>
      <w:proofErr w:type="gramStart"/>
      <w:r>
        <w:t>)_</w:t>
      </w:r>
      <w:proofErr w:type="gramEnd"/>
      <w:r>
        <w:t>. R package version 1.10.0.</w:t>
      </w:r>
      <w:r w:rsidR="00597551">
        <w:br w:type="page"/>
      </w:r>
    </w:p>
    <w:p w14:paraId="6E73EF26" w14:textId="77777777" w:rsidR="004E5D9C" w:rsidRDefault="004E5D9C" w:rsidP="004E5D9C">
      <w:pPr>
        <w:pStyle w:val="Heading2"/>
      </w:pPr>
      <w:bookmarkStart w:id="75" w:name="_Ref143775343"/>
      <w:bookmarkStart w:id="76" w:name="_Ref143775335"/>
      <w:r>
        <w:lastRenderedPageBreak/>
        <w:t>Tables</w:t>
      </w:r>
    </w:p>
    <w:p w14:paraId="70AA88A3" w14:textId="0A12F981" w:rsidR="000C4856" w:rsidRPr="000C4856" w:rsidRDefault="000C4856" w:rsidP="000C4856">
      <w:pPr>
        <w:pStyle w:val="Caption"/>
      </w:pPr>
      <w:r>
        <w:t xml:space="preserve">Table </w:t>
      </w:r>
      <w:fldSimple w:instr=" SEQ Table \* ARABIC ">
        <w:r w:rsidR="00C1315D">
          <w:rPr>
            <w:noProof/>
          </w:rPr>
          <w:t>1</w:t>
        </w:r>
      </w:fldSimple>
      <w:bookmarkEnd w:id="75"/>
      <w:r w:rsidR="00B369FF">
        <w:rPr>
          <w:noProof/>
        </w:rPr>
        <w:t>.</w:t>
      </w:r>
      <w:r w:rsidRPr="000C4856">
        <w:t xml:space="preserve"> </w:t>
      </w:r>
      <w:r>
        <w:t>Input sample sizes for composition data</w:t>
      </w:r>
      <w:r w:rsidR="0090614F">
        <w:t>, the old based on survey haul numbers and ‘New’ on a bootstrap approach (</w:t>
      </w:r>
      <w:proofErr w:type="spellStart"/>
      <w:r w:rsidR="0090614F">
        <w:t>Hulson</w:t>
      </w:r>
      <w:proofErr w:type="spellEnd"/>
      <w:r w:rsidR="0090614F">
        <w:t xml:space="preserve"> et al. 2023)</w:t>
      </w:r>
      <w:r>
        <w:t>.</w:t>
      </w:r>
      <w:bookmarkEnd w:id="76"/>
    </w:p>
    <w:tbl>
      <w:tblPr>
        <w:tblW w:w="0" w:type="auto"/>
        <w:jc w:val="center"/>
        <w:tblLook w:val="04A0" w:firstRow="1" w:lastRow="0" w:firstColumn="1" w:lastColumn="0" w:noHBand="0" w:noVBand="1"/>
      </w:tblPr>
      <w:tblGrid>
        <w:gridCol w:w="650"/>
        <w:gridCol w:w="490"/>
        <w:gridCol w:w="581"/>
        <w:gridCol w:w="490"/>
        <w:gridCol w:w="1108"/>
        <w:gridCol w:w="1703"/>
      </w:tblGrid>
      <w:tr w:rsidR="009C4B3D" w:rsidRPr="009C4B3D" w14:paraId="79B412B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948D92A" w14:textId="77777777" w:rsidR="009C4B3D" w:rsidRPr="0090614F" w:rsidRDefault="009C4B3D" w:rsidP="009C4B3D">
            <w:pPr>
              <w:spacing w:after="0" w:line="240" w:lineRule="auto"/>
              <w:rPr>
                <w:rFonts w:ascii="Calibri" w:eastAsia="Times New Roman" w:hAnsi="Calibri" w:cs="Calibri"/>
                <w:color w:val="000000"/>
                <w:sz w:val="18"/>
                <w:szCs w:val="18"/>
              </w:rPr>
            </w:pPr>
            <w:r w:rsidRPr="0090614F">
              <w:rPr>
                <w:rFonts w:ascii="Calibri" w:eastAsia="Times New Roman" w:hAnsi="Calibri" w:cs="Calibri"/>
                <w:color w:val="000000"/>
                <w:sz w:val="18"/>
                <w:szCs w:val="18"/>
              </w:rPr>
              <w:t> </w:t>
            </w:r>
          </w:p>
        </w:tc>
        <w:tc>
          <w:tcPr>
            <w:tcW w:w="0" w:type="auto"/>
            <w:gridSpan w:val="2"/>
            <w:tcBorders>
              <w:top w:val="nil"/>
              <w:left w:val="nil"/>
              <w:bottom w:val="nil"/>
              <w:right w:val="single" w:sz="4" w:space="0" w:color="000000"/>
            </w:tcBorders>
            <w:shd w:val="clear" w:color="auto" w:fill="auto"/>
            <w:noWrap/>
            <w:vAlign w:val="bottom"/>
            <w:hideMark/>
          </w:tcPr>
          <w:p w14:paraId="5ABFF526"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Fishery</w:t>
            </w:r>
          </w:p>
        </w:tc>
        <w:tc>
          <w:tcPr>
            <w:tcW w:w="0" w:type="auto"/>
            <w:gridSpan w:val="3"/>
            <w:tcBorders>
              <w:top w:val="nil"/>
              <w:left w:val="nil"/>
              <w:bottom w:val="nil"/>
              <w:right w:val="nil"/>
            </w:tcBorders>
            <w:shd w:val="clear" w:color="auto" w:fill="auto"/>
            <w:noWrap/>
            <w:vAlign w:val="bottom"/>
            <w:hideMark/>
          </w:tcPr>
          <w:p w14:paraId="112CAB4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Survey</w:t>
            </w:r>
          </w:p>
        </w:tc>
      </w:tr>
      <w:tr w:rsidR="009C4B3D" w:rsidRPr="009C4B3D" w14:paraId="2F4F1952"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0C3EF8B6"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Year</w:t>
            </w:r>
          </w:p>
        </w:tc>
        <w:tc>
          <w:tcPr>
            <w:tcW w:w="0" w:type="auto"/>
            <w:tcBorders>
              <w:top w:val="nil"/>
              <w:left w:val="nil"/>
              <w:bottom w:val="single" w:sz="4" w:space="0" w:color="auto"/>
              <w:right w:val="nil"/>
            </w:tcBorders>
            <w:shd w:val="clear" w:color="auto" w:fill="auto"/>
            <w:noWrap/>
            <w:vAlign w:val="bottom"/>
            <w:hideMark/>
          </w:tcPr>
          <w:p w14:paraId="66D805E7"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single" w:sz="4" w:space="0" w:color="auto"/>
            </w:tcBorders>
            <w:shd w:val="clear" w:color="auto" w:fill="auto"/>
            <w:noWrap/>
            <w:vAlign w:val="bottom"/>
            <w:hideMark/>
          </w:tcPr>
          <w:p w14:paraId="08675A12"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w:t>
            </w:r>
          </w:p>
        </w:tc>
        <w:tc>
          <w:tcPr>
            <w:tcW w:w="0" w:type="auto"/>
            <w:tcBorders>
              <w:top w:val="nil"/>
              <w:left w:val="nil"/>
              <w:bottom w:val="single" w:sz="4" w:space="0" w:color="auto"/>
              <w:right w:val="nil"/>
            </w:tcBorders>
            <w:shd w:val="clear" w:color="auto" w:fill="auto"/>
            <w:noWrap/>
            <w:vAlign w:val="bottom"/>
            <w:hideMark/>
          </w:tcPr>
          <w:p w14:paraId="7FF70E45"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nil"/>
            </w:tcBorders>
            <w:shd w:val="clear" w:color="auto" w:fill="auto"/>
            <w:noWrap/>
            <w:vAlign w:val="bottom"/>
            <w:hideMark/>
          </w:tcPr>
          <w:p w14:paraId="43EB73F0"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Length</w:t>
            </w:r>
          </w:p>
        </w:tc>
        <w:tc>
          <w:tcPr>
            <w:tcW w:w="0" w:type="auto"/>
            <w:tcBorders>
              <w:top w:val="nil"/>
              <w:left w:val="nil"/>
              <w:bottom w:val="single" w:sz="4" w:space="0" w:color="auto"/>
              <w:right w:val="nil"/>
            </w:tcBorders>
            <w:shd w:val="clear" w:color="auto" w:fill="auto"/>
            <w:noWrap/>
            <w:vAlign w:val="bottom"/>
            <w:hideMark/>
          </w:tcPr>
          <w:p w14:paraId="3ACB963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commentRangeStart w:id="77"/>
            <w:commentRangeStart w:id="78"/>
            <w:r w:rsidRPr="0090614F">
              <w:rPr>
                <w:rFonts w:ascii="Calibri" w:eastAsia="Times New Roman" w:hAnsi="Calibri" w:cs="Calibri"/>
                <w:b/>
                <w:bCs/>
                <w:color w:val="000000"/>
                <w:sz w:val="18"/>
                <w:szCs w:val="18"/>
              </w:rPr>
              <w:t>New Age</w:t>
            </w:r>
            <w:commentRangeEnd w:id="77"/>
            <w:r w:rsidR="00B369FF">
              <w:rPr>
                <w:rStyle w:val="CommentReference"/>
              </w:rPr>
              <w:commentReference w:id="77"/>
            </w:r>
            <w:commentRangeEnd w:id="78"/>
            <w:r w:rsidR="005C72D1">
              <w:rPr>
                <w:rStyle w:val="CommentReference"/>
              </w:rPr>
              <w:commentReference w:id="78"/>
            </w:r>
          </w:p>
        </w:tc>
      </w:tr>
      <w:tr w:rsidR="009C4B3D" w:rsidRPr="009C4B3D" w14:paraId="1B14BD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88B27F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1977</w:t>
            </w:r>
          </w:p>
        </w:tc>
        <w:tc>
          <w:tcPr>
            <w:tcW w:w="0" w:type="auto"/>
            <w:tcBorders>
              <w:top w:val="nil"/>
              <w:left w:val="nil"/>
              <w:bottom w:val="nil"/>
              <w:right w:val="nil"/>
            </w:tcBorders>
            <w:shd w:val="clear" w:color="auto" w:fill="auto"/>
            <w:noWrap/>
            <w:vAlign w:val="bottom"/>
            <w:hideMark/>
          </w:tcPr>
          <w:p w14:paraId="5D8A26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w:t>
            </w:r>
          </w:p>
        </w:tc>
        <w:tc>
          <w:tcPr>
            <w:tcW w:w="0" w:type="auto"/>
            <w:tcBorders>
              <w:top w:val="nil"/>
              <w:left w:val="nil"/>
              <w:bottom w:val="nil"/>
              <w:right w:val="single" w:sz="4" w:space="0" w:color="auto"/>
            </w:tcBorders>
            <w:shd w:val="clear" w:color="auto" w:fill="auto"/>
            <w:noWrap/>
            <w:vAlign w:val="bottom"/>
            <w:hideMark/>
          </w:tcPr>
          <w:p w14:paraId="18020C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nil"/>
            </w:tcBorders>
            <w:shd w:val="clear" w:color="auto" w:fill="auto"/>
            <w:noWrap/>
            <w:vAlign w:val="bottom"/>
            <w:hideMark/>
          </w:tcPr>
          <w:p w14:paraId="21A891B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AEB8D3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199598D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CE06C34"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BD8C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1978</w:t>
            </w:r>
          </w:p>
        </w:tc>
        <w:tc>
          <w:tcPr>
            <w:tcW w:w="0" w:type="auto"/>
            <w:tcBorders>
              <w:top w:val="nil"/>
              <w:left w:val="nil"/>
              <w:bottom w:val="nil"/>
              <w:right w:val="nil"/>
            </w:tcBorders>
            <w:shd w:val="clear" w:color="auto" w:fill="auto"/>
            <w:noWrap/>
            <w:vAlign w:val="bottom"/>
            <w:hideMark/>
          </w:tcPr>
          <w:p w14:paraId="53CAF2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w:t>
            </w:r>
          </w:p>
        </w:tc>
        <w:tc>
          <w:tcPr>
            <w:tcW w:w="0" w:type="auto"/>
            <w:tcBorders>
              <w:top w:val="nil"/>
              <w:left w:val="nil"/>
              <w:bottom w:val="nil"/>
              <w:right w:val="single" w:sz="4" w:space="0" w:color="auto"/>
            </w:tcBorders>
            <w:shd w:val="clear" w:color="auto" w:fill="auto"/>
            <w:noWrap/>
            <w:vAlign w:val="bottom"/>
            <w:hideMark/>
          </w:tcPr>
          <w:p w14:paraId="2BC841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nil"/>
            </w:tcBorders>
            <w:shd w:val="clear" w:color="auto" w:fill="auto"/>
            <w:noWrap/>
            <w:vAlign w:val="bottom"/>
            <w:hideMark/>
          </w:tcPr>
          <w:p w14:paraId="3C8F288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B11E12F"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57F8BFB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4179F8E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8A4101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1979</w:t>
            </w:r>
          </w:p>
        </w:tc>
        <w:tc>
          <w:tcPr>
            <w:tcW w:w="0" w:type="auto"/>
            <w:tcBorders>
              <w:top w:val="nil"/>
              <w:left w:val="nil"/>
              <w:bottom w:val="nil"/>
              <w:right w:val="nil"/>
            </w:tcBorders>
            <w:shd w:val="clear" w:color="auto" w:fill="auto"/>
            <w:noWrap/>
            <w:vAlign w:val="bottom"/>
            <w:hideMark/>
          </w:tcPr>
          <w:p w14:paraId="5909E5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6BC759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52</w:t>
            </w:r>
          </w:p>
        </w:tc>
        <w:tc>
          <w:tcPr>
            <w:tcW w:w="0" w:type="auto"/>
            <w:tcBorders>
              <w:top w:val="nil"/>
              <w:left w:val="nil"/>
              <w:bottom w:val="nil"/>
              <w:right w:val="nil"/>
            </w:tcBorders>
            <w:shd w:val="clear" w:color="auto" w:fill="auto"/>
            <w:noWrap/>
            <w:vAlign w:val="bottom"/>
            <w:hideMark/>
          </w:tcPr>
          <w:p w14:paraId="59C0214A"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3ACA05D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734F3A3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1D5DDFF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F4F4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1980</w:t>
            </w:r>
          </w:p>
        </w:tc>
        <w:tc>
          <w:tcPr>
            <w:tcW w:w="0" w:type="auto"/>
            <w:tcBorders>
              <w:top w:val="nil"/>
              <w:left w:val="nil"/>
              <w:bottom w:val="nil"/>
              <w:right w:val="nil"/>
            </w:tcBorders>
            <w:shd w:val="clear" w:color="auto" w:fill="auto"/>
            <w:noWrap/>
            <w:vAlign w:val="bottom"/>
            <w:hideMark/>
          </w:tcPr>
          <w:p w14:paraId="1FC69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2085773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w:t>
            </w:r>
          </w:p>
        </w:tc>
        <w:tc>
          <w:tcPr>
            <w:tcW w:w="0" w:type="auto"/>
            <w:tcBorders>
              <w:top w:val="nil"/>
              <w:left w:val="nil"/>
              <w:bottom w:val="nil"/>
              <w:right w:val="nil"/>
            </w:tcBorders>
            <w:shd w:val="clear" w:color="auto" w:fill="auto"/>
            <w:noWrap/>
            <w:vAlign w:val="bottom"/>
            <w:hideMark/>
          </w:tcPr>
          <w:p w14:paraId="3B3A50FE"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4741F0F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7C64BF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59163AE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5668D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1981</w:t>
            </w:r>
          </w:p>
        </w:tc>
        <w:tc>
          <w:tcPr>
            <w:tcW w:w="0" w:type="auto"/>
            <w:tcBorders>
              <w:top w:val="nil"/>
              <w:left w:val="nil"/>
              <w:bottom w:val="nil"/>
              <w:right w:val="nil"/>
            </w:tcBorders>
            <w:shd w:val="clear" w:color="auto" w:fill="auto"/>
            <w:noWrap/>
            <w:vAlign w:val="bottom"/>
            <w:hideMark/>
          </w:tcPr>
          <w:p w14:paraId="3A4C885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w:t>
            </w:r>
          </w:p>
        </w:tc>
        <w:tc>
          <w:tcPr>
            <w:tcW w:w="0" w:type="auto"/>
            <w:tcBorders>
              <w:top w:val="nil"/>
              <w:left w:val="nil"/>
              <w:bottom w:val="nil"/>
              <w:right w:val="single" w:sz="4" w:space="0" w:color="auto"/>
            </w:tcBorders>
            <w:shd w:val="clear" w:color="auto" w:fill="auto"/>
            <w:noWrap/>
            <w:vAlign w:val="bottom"/>
            <w:hideMark/>
          </w:tcPr>
          <w:p w14:paraId="2517EB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w:t>
            </w:r>
          </w:p>
        </w:tc>
        <w:tc>
          <w:tcPr>
            <w:tcW w:w="0" w:type="auto"/>
            <w:tcBorders>
              <w:top w:val="nil"/>
              <w:left w:val="nil"/>
              <w:bottom w:val="nil"/>
              <w:right w:val="nil"/>
            </w:tcBorders>
            <w:shd w:val="clear" w:color="auto" w:fill="auto"/>
            <w:noWrap/>
            <w:vAlign w:val="bottom"/>
            <w:hideMark/>
          </w:tcPr>
          <w:p w14:paraId="21A9723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7C903C2A"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461055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E73D13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DEDC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1982</w:t>
            </w:r>
          </w:p>
        </w:tc>
        <w:tc>
          <w:tcPr>
            <w:tcW w:w="0" w:type="auto"/>
            <w:tcBorders>
              <w:top w:val="nil"/>
              <w:left w:val="nil"/>
              <w:bottom w:val="nil"/>
              <w:right w:val="nil"/>
            </w:tcBorders>
            <w:shd w:val="clear" w:color="auto" w:fill="auto"/>
            <w:noWrap/>
            <w:vAlign w:val="bottom"/>
            <w:hideMark/>
          </w:tcPr>
          <w:p w14:paraId="34CB79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w:t>
            </w:r>
          </w:p>
        </w:tc>
        <w:tc>
          <w:tcPr>
            <w:tcW w:w="0" w:type="auto"/>
            <w:tcBorders>
              <w:top w:val="nil"/>
              <w:left w:val="nil"/>
              <w:bottom w:val="nil"/>
              <w:right w:val="single" w:sz="4" w:space="0" w:color="auto"/>
            </w:tcBorders>
            <w:shd w:val="clear" w:color="auto" w:fill="auto"/>
            <w:noWrap/>
            <w:vAlign w:val="bottom"/>
            <w:hideMark/>
          </w:tcPr>
          <w:p w14:paraId="7D09A8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w:t>
            </w:r>
          </w:p>
        </w:tc>
        <w:tc>
          <w:tcPr>
            <w:tcW w:w="0" w:type="auto"/>
            <w:tcBorders>
              <w:top w:val="nil"/>
              <w:left w:val="nil"/>
              <w:bottom w:val="nil"/>
              <w:right w:val="nil"/>
            </w:tcBorders>
            <w:shd w:val="clear" w:color="auto" w:fill="auto"/>
            <w:noWrap/>
            <w:vAlign w:val="bottom"/>
            <w:hideMark/>
          </w:tcPr>
          <w:p w14:paraId="76A2ED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6374D0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2432</w:t>
            </w:r>
          </w:p>
        </w:tc>
        <w:tc>
          <w:tcPr>
            <w:tcW w:w="0" w:type="auto"/>
            <w:tcBorders>
              <w:top w:val="nil"/>
              <w:left w:val="nil"/>
              <w:bottom w:val="nil"/>
              <w:right w:val="nil"/>
            </w:tcBorders>
            <w:shd w:val="clear" w:color="auto" w:fill="auto"/>
            <w:noWrap/>
            <w:vAlign w:val="bottom"/>
            <w:hideMark/>
          </w:tcPr>
          <w:p w14:paraId="136AACC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59F768F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C2F2E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1983</w:t>
            </w:r>
          </w:p>
        </w:tc>
        <w:tc>
          <w:tcPr>
            <w:tcW w:w="0" w:type="auto"/>
            <w:tcBorders>
              <w:top w:val="nil"/>
              <w:left w:val="nil"/>
              <w:bottom w:val="nil"/>
              <w:right w:val="nil"/>
            </w:tcBorders>
            <w:shd w:val="clear" w:color="auto" w:fill="auto"/>
            <w:noWrap/>
            <w:vAlign w:val="bottom"/>
            <w:hideMark/>
          </w:tcPr>
          <w:p w14:paraId="7909BC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single" w:sz="4" w:space="0" w:color="auto"/>
            </w:tcBorders>
            <w:shd w:val="clear" w:color="auto" w:fill="auto"/>
            <w:noWrap/>
            <w:vAlign w:val="bottom"/>
            <w:hideMark/>
          </w:tcPr>
          <w:p w14:paraId="059F8DC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112</w:t>
            </w:r>
          </w:p>
        </w:tc>
        <w:tc>
          <w:tcPr>
            <w:tcW w:w="0" w:type="auto"/>
            <w:tcBorders>
              <w:top w:val="nil"/>
              <w:left w:val="nil"/>
              <w:bottom w:val="nil"/>
              <w:right w:val="nil"/>
            </w:tcBorders>
            <w:shd w:val="clear" w:color="auto" w:fill="auto"/>
            <w:noWrap/>
            <w:vAlign w:val="bottom"/>
            <w:hideMark/>
          </w:tcPr>
          <w:p w14:paraId="550EF25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476</w:t>
            </w:r>
          </w:p>
        </w:tc>
        <w:tc>
          <w:tcPr>
            <w:tcW w:w="0" w:type="auto"/>
            <w:tcBorders>
              <w:top w:val="nil"/>
              <w:left w:val="nil"/>
              <w:bottom w:val="nil"/>
              <w:right w:val="nil"/>
            </w:tcBorders>
            <w:shd w:val="clear" w:color="auto" w:fill="auto"/>
            <w:noWrap/>
            <w:vAlign w:val="bottom"/>
            <w:hideMark/>
          </w:tcPr>
          <w:p w14:paraId="397304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1171</w:t>
            </w:r>
          </w:p>
        </w:tc>
        <w:tc>
          <w:tcPr>
            <w:tcW w:w="0" w:type="auto"/>
            <w:tcBorders>
              <w:top w:val="nil"/>
              <w:left w:val="nil"/>
              <w:bottom w:val="nil"/>
              <w:right w:val="nil"/>
            </w:tcBorders>
            <w:shd w:val="clear" w:color="auto" w:fill="auto"/>
            <w:noWrap/>
            <w:vAlign w:val="bottom"/>
            <w:hideMark/>
          </w:tcPr>
          <w:p w14:paraId="0C775B54"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0BBBC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3821E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1984</w:t>
            </w:r>
          </w:p>
        </w:tc>
        <w:tc>
          <w:tcPr>
            <w:tcW w:w="0" w:type="auto"/>
            <w:tcBorders>
              <w:top w:val="nil"/>
              <w:left w:val="nil"/>
              <w:bottom w:val="nil"/>
              <w:right w:val="nil"/>
            </w:tcBorders>
            <w:shd w:val="clear" w:color="auto" w:fill="auto"/>
            <w:noWrap/>
            <w:vAlign w:val="bottom"/>
            <w:hideMark/>
          </w:tcPr>
          <w:p w14:paraId="31D50D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w:t>
            </w:r>
          </w:p>
        </w:tc>
        <w:tc>
          <w:tcPr>
            <w:tcW w:w="0" w:type="auto"/>
            <w:tcBorders>
              <w:top w:val="nil"/>
              <w:left w:val="nil"/>
              <w:bottom w:val="nil"/>
              <w:right w:val="single" w:sz="4" w:space="0" w:color="auto"/>
            </w:tcBorders>
            <w:shd w:val="clear" w:color="auto" w:fill="auto"/>
            <w:noWrap/>
            <w:vAlign w:val="bottom"/>
            <w:hideMark/>
          </w:tcPr>
          <w:p w14:paraId="556123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135</w:t>
            </w:r>
          </w:p>
        </w:tc>
        <w:tc>
          <w:tcPr>
            <w:tcW w:w="0" w:type="auto"/>
            <w:tcBorders>
              <w:top w:val="nil"/>
              <w:left w:val="nil"/>
              <w:bottom w:val="nil"/>
              <w:right w:val="nil"/>
            </w:tcBorders>
            <w:shd w:val="clear" w:color="auto" w:fill="auto"/>
            <w:noWrap/>
            <w:vAlign w:val="bottom"/>
            <w:hideMark/>
          </w:tcPr>
          <w:p w14:paraId="0AA559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479</w:t>
            </w:r>
          </w:p>
        </w:tc>
        <w:tc>
          <w:tcPr>
            <w:tcW w:w="0" w:type="auto"/>
            <w:tcBorders>
              <w:top w:val="nil"/>
              <w:left w:val="nil"/>
              <w:bottom w:val="nil"/>
              <w:right w:val="nil"/>
            </w:tcBorders>
            <w:shd w:val="clear" w:color="auto" w:fill="auto"/>
            <w:noWrap/>
            <w:vAlign w:val="bottom"/>
            <w:hideMark/>
          </w:tcPr>
          <w:p w14:paraId="046D8B3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2424</w:t>
            </w:r>
          </w:p>
        </w:tc>
        <w:tc>
          <w:tcPr>
            <w:tcW w:w="0" w:type="auto"/>
            <w:tcBorders>
              <w:top w:val="nil"/>
              <w:left w:val="nil"/>
              <w:bottom w:val="nil"/>
              <w:right w:val="nil"/>
            </w:tcBorders>
            <w:shd w:val="clear" w:color="auto" w:fill="auto"/>
            <w:noWrap/>
            <w:vAlign w:val="bottom"/>
            <w:hideMark/>
          </w:tcPr>
          <w:p w14:paraId="7982F9F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D9F41B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D493F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1985</w:t>
            </w:r>
          </w:p>
        </w:tc>
        <w:tc>
          <w:tcPr>
            <w:tcW w:w="0" w:type="auto"/>
            <w:tcBorders>
              <w:top w:val="nil"/>
              <w:left w:val="nil"/>
              <w:bottom w:val="nil"/>
              <w:right w:val="nil"/>
            </w:tcBorders>
            <w:shd w:val="clear" w:color="auto" w:fill="auto"/>
            <w:noWrap/>
            <w:vAlign w:val="bottom"/>
            <w:hideMark/>
          </w:tcPr>
          <w:p w14:paraId="6E0999D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w:t>
            </w:r>
          </w:p>
        </w:tc>
        <w:tc>
          <w:tcPr>
            <w:tcW w:w="0" w:type="auto"/>
            <w:tcBorders>
              <w:top w:val="nil"/>
              <w:left w:val="nil"/>
              <w:bottom w:val="nil"/>
              <w:right w:val="single" w:sz="4" w:space="0" w:color="auto"/>
            </w:tcBorders>
            <w:shd w:val="clear" w:color="auto" w:fill="auto"/>
            <w:noWrap/>
            <w:vAlign w:val="bottom"/>
            <w:hideMark/>
          </w:tcPr>
          <w:p w14:paraId="015F5D3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w:t>
            </w:r>
          </w:p>
        </w:tc>
        <w:tc>
          <w:tcPr>
            <w:tcW w:w="0" w:type="auto"/>
            <w:tcBorders>
              <w:top w:val="nil"/>
              <w:left w:val="nil"/>
              <w:bottom w:val="nil"/>
              <w:right w:val="nil"/>
            </w:tcBorders>
            <w:shd w:val="clear" w:color="auto" w:fill="auto"/>
            <w:noWrap/>
            <w:vAlign w:val="bottom"/>
            <w:hideMark/>
          </w:tcPr>
          <w:p w14:paraId="4287E2E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721926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897</w:t>
            </w:r>
          </w:p>
        </w:tc>
        <w:tc>
          <w:tcPr>
            <w:tcW w:w="0" w:type="auto"/>
            <w:tcBorders>
              <w:top w:val="nil"/>
              <w:left w:val="nil"/>
              <w:bottom w:val="nil"/>
              <w:right w:val="nil"/>
            </w:tcBorders>
            <w:shd w:val="clear" w:color="auto" w:fill="auto"/>
            <w:noWrap/>
            <w:vAlign w:val="bottom"/>
            <w:hideMark/>
          </w:tcPr>
          <w:p w14:paraId="49E0BC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1591B6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1A9EF7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1986</w:t>
            </w:r>
          </w:p>
        </w:tc>
        <w:tc>
          <w:tcPr>
            <w:tcW w:w="0" w:type="auto"/>
            <w:tcBorders>
              <w:top w:val="nil"/>
              <w:left w:val="nil"/>
              <w:bottom w:val="nil"/>
              <w:right w:val="nil"/>
            </w:tcBorders>
            <w:shd w:val="clear" w:color="auto" w:fill="auto"/>
            <w:noWrap/>
            <w:vAlign w:val="bottom"/>
            <w:hideMark/>
          </w:tcPr>
          <w:p w14:paraId="1F5563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w:t>
            </w:r>
          </w:p>
        </w:tc>
        <w:tc>
          <w:tcPr>
            <w:tcW w:w="0" w:type="auto"/>
            <w:tcBorders>
              <w:top w:val="nil"/>
              <w:left w:val="nil"/>
              <w:bottom w:val="nil"/>
              <w:right w:val="single" w:sz="4" w:space="0" w:color="auto"/>
            </w:tcBorders>
            <w:shd w:val="clear" w:color="auto" w:fill="auto"/>
            <w:noWrap/>
            <w:vAlign w:val="bottom"/>
            <w:hideMark/>
          </w:tcPr>
          <w:p w14:paraId="29DAF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w:t>
            </w:r>
          </w:p>
        </w:tc>
        <w:tc>
          <w:tcPr>
            <w:tcW w:w="0" w:type="auto"/>
            <w:tcBorders>
              <w:top w:val="nil"/>
              <w:left w:val="nil"/>
              <w:bottom w:val="nil"/>
              <w:right w:val="nil"/>
            </w:tcBorders>
            <w:shd w:val="clear" w:color="auto" w:fill="auto"/>
            <w:noWrap/>
            <w:vAlign w:val="bottom"/>
            <w:hideMark/>
          </w:tcPr>
          <w:p w14:paraId="508FE1C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3AD5422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2139</w:t>
            </w:r>
          </w:p>
        </w:tc>
        <w:tc>
          <w:tcPr>
            <w:tcW w:w="0" w:type="auto"/>
            <w:tcBorders>
              <w:top w:val="nil"/>
              <w:left w:val="nil"/>
              <w:bottom w:val="nil"/>
              <w:right w:val="nil"/>
            </w:tcBorders>
            <w:shd w:val="clear" w:color="auto" w:fill="auto"/>
            <w:noWrap/>
            <w:vAlign w:val="bottom"/>
            <w:hideMark/>
          </w:tcPr>
          <w:p w14:paraId="22585246"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ED6237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7DEF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1987</w:t>
            </w:r>
          </w:p>
        </w:tc>
        <w:tc>
          <w:tcPr>
            <w:tcW w:w="0" w:type="auto"/>
            <w:tcBorders>
              <w:top w:val="nil"/>
              <w:left w:val="nil"/>
              <w:bottom w:val="nil"/>
              <w:right w:val="nil"/>
            </w:tcBorders>
            <w:shd w:val="clear" w:color="auto" w:fill="auto"/>
            <w:noWrap/>
            <w:vAlign w:val="bottom"/>
            <w:hideMark/>
          </w:tcPr>
          <w:p w14:paraId="74665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87</w:t>
            </w:r>
          </w:p>
        </w:tc>
        <w:tc>
          <w:tcPr>
            <w:tcW w:w="0" w:type="auto"/>
            <w:tcBorders>
              <w:top w:val="nil"/>
              <w:left w:val="nil"/>
              <w:bottom w:val="nil"/>
              <w:right w:val="single" w:sz="4" w:space="0" w:color="auto"/>
            </w:tcBorders>
            <w:shd w:val="clear" w:color="auto" w:fill="auto"/>
            <w:noWrap/>
            <w:vAlign w:val="bottom"/>
            <w:hideMark/>
          </w:tcPr>
          <w:p w14:paraId="15875A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380</w:t>
            </w:r>
          </w:p>
        </w:tc>
        <w:tc>
          <w:tcPr>
            <w:tcW w:w="0" w:type="auto"/>
            <w:tcBorders>
              <w:top w:val="nil"/>
              <w:left w:val="nil"/>
              <w:bottom w:val="nil"/>
              <w:right w:val="nil"/>
            </w:tcBorders>
            <w:shd w:val="clear" w:color="auto" w:fill="auto"/>
            <w:noWrap/>
            <w:vAlign w:val="bottom"/>
            <w:hideMark/>
          </w:tcPr>
          <w:p w14:paraId="04999C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412</w:t>
            </w:r>
          </w:p>
        </w:tc>
        <w:tc>
          <w:tcPr>
            <w:tcW w:w="0" w:type="auto"/>
            <w:tcBorders>
              <w:top w:val="nil"/>
              <w:left w:val="nil"/>
              <w:bottom w:val="nil"/>
              <w:right w:val="nil"/>
            </w:tcBorders>
            <w:shd w:val="clear" w:color="auto" w:fill="auto"/>
            <w:noWrap/>
            <w:vAlign w:val="bottom"/>
            <w:hideMark/>
          </w:tcPr>
          <w:p w14:paraId="1411CAE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2104</w:t>
            </w:r>
          </w:p>
        </w:tc>
        <w:tc>
          <w:tcPr>
            <w:tcW w:w="0" w:type="auto"/>
            <w:tcBorders>
              <w:top w:val="nil"/>
              <w:left w:val="nil"/>
              <w:bottom w:val="nil"/>
              <w:right w:val="nil"/>
            </w:tcBorders>
            <w:shd w:val="clear" w:color="auto" w:fill="auto"/>
            <w:noWrap/>
            <w:vAlign w:val="bottom"/>
            <w:hideMark/>
          </w:tcPr>
          <w:p w14:paraId="09A29FB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2DBDFD4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81B93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1988</w:t>
            </w:r>
          </w:p>
        </w:tc>
        <w:tc>
          <w:tcPr>
            <w:tcW w:w="0" w:type="auto"/>
            <w:tcBorders>
              <w:top w:val="nil"/>
              <w:left w:val="nil"/>
              <w:bottom w:val="nil"/>
              <w:right w:val="nil"/>
            </w:tcBorders>
            <w:shd w:val="clear" w:color="auto" w:fill="auto"/>
            <w:noWrap/>
            <w:vAlign w:val="bottom"/>
            <w:hideMark/>
          </w:tcPr>
          <w:p w14:paraId="14EFC41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w:t>
            </w:r>
          </w:p>
        </w:tc>
        <w:tc>
          <w:tcPr>
            <w:tcW w:w="0" w:type="auto"/>
            <w:tcBorders>
              <w:top w:val="nil"/>
              <w:left w:val="nil"/>
              <w:bottom w:val="nil"/>
              <w:right w:val="single" w:sz="4" w:space="0" w:color="auto"/>
            </w:tcBorders>
            <w:shd w:val="clear" w:color="auto" w:fill="auto"/>
            <w:noWrap/>
            <w:vAlign w:val="bottom"/>
            <w:hideMark/>
          </w:tcPr>
          <w:p w14:paraId="4D42D0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387</w:t>
            </w:r>
          </w:p>
        </w:tc>
        <w:tc>
          <w:tcPr>
            <w:tcW w:w="0" w:type="auto"/>
            <w:tcBorders>
              <w:top w:val="nil"/>
              <w:left w:val="nil"/>
              <w:bottom w:val="nil"/>
              <w:right w:val="nil"/>
            </w:tcBorders>
            <w:shd w:val="clear" w:color="auto" w:fill="auto"/>
            <w:noWrap/>
            <w:vAlign w:val="bottom"/>
            <w:hideMark/>
          </w:tcPr>
          <w:p w14:paraId="175784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138004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1650</w:t>
            </w:r>
          </w:p>
        </w:tc>
        <w:tc>
          <w:tcPr>
            <w:tcW w:w="0" w:type="auto"/>
            <w:tcBorders>
              <w:top w:val="nil"/>
              <w:left w:val="nil"/>
              <w:bottom w:val="nil"/>
              <w:right w:val="nil"/>
            </w:tcBorders>
            <w:shd w:val="clear" w:color="auto" w:fill="auto"/>
            <w:noWrap/>
            <w:vAlign w:val="bottom"/>
            <w:hideMark/>
          </w:tcPr>
          <w:p w14:paraId="313087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74B04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CAB186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1989</w:t>
            </w:r>
          </w:p>
        </w:tc>
        <w:tc>
          <w:tcPr>
            <w:tcW w:w="0" w:type="auto"/>
            <w:tcBorders>
              <w:top w:val="nil"/>
              <w:left w:val="nil"/>
              <w:bottom w:val="nil"/>
              <w:right w:val="nil"/>
            </w:tcBorders>
            <w:shd w:val="clear" w:color="auto" w:fill="auto"/>
            <w:noWrap/>
            <w:vAlign w:val="bottom"/>
            <w:hideMark/>
          </w:tcPr>
          <w:p w14:paraId="7AD553A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w:t>
            </w:r>
          </w:p>
        </w:tc>
        <w:tc>
          <w:tcPr>
            <w:tcW w:w="0" w:type="auto"/>
            <w:tcBorders>
              <w:top w:val="nil"/>
              <w:left w:val="nil"/>
              <w:bottom w:val="nil"/>
              <w:right w:val="single" w:sz="4" w:space="0" w:color="auto"/>
            </w:tcBorders>
            <w:shd w:val="clear" w:color="auto" w:fill="auto"/>
            <w:noWrap/>
            <w:vAlign w:val="bottom"/>
            <w:hideMark/>
          </w:tcPr>
          <w:p w14:paraId="64F64A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179</w:t>
            </w:r>
          </w:p>
        </w:tc>
        <w:tc>
          <w:tcPr>
            <w:tcW w:w="0" w:type="auto"/>
            <w:tcBorders>
              <w:top w:val="nil"/>
              <w:left w:val="nil"/>
              <w:bottom w:val="nil"/>
              <w:right w:val="nil"/>
            </w:tcBorders>
            <w:shd w:val="clear" w:color="auto" w:fill="auto"/>
            <w:noWrap/>
            <w:vAlign w:val="bottom"/>
            <w:hideMark/>
          </w:tcPr>
          <w:p w14:paraId="579C1DE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373</w:t>
            </w:r>
          </w:p>
        </w:tc>
        <w:tc>
          <w:tcPr>
            <w:tcW w:w="0" w:type="auto"/>
            <w:tcBorders>
              <w:top w:val="nil"/>
              <w:left w:val="nil"/>
              <w:bottom w:val="nil"/>
              <w:right w:val="nil"/>
            </w:tcBorders>
            <w:shd w:val="clear" w:color="auto" w:fill="auto"/>
            <w:noWrap/>
            <w:vAlign w:val="bottom"/>
            <w:hideMark/>
          </w:tcPr>
          <w:p w14:paraId="1B32EF5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1176</w:t>
            </w:r>
          </w:p>
        </w:tc>
        <w:tc>
          <w:tcPr>
            <w:tcW w:w="0" w:type="auto"/>
            <w:tcBorders>
              <w:top w:val="nil"/>
              <w:left w:val="nil"/>
              <w:bottom w:val="nil"/>
              <w:right w:val="nil"/>
            </w:tcBorders>
            <w:shd w:val="clear" w:color="auto" w:fill="auto"/>
            <w:noWrap/>
            <w:vAlign w:val="bottom"/>
            <w:hideMark/>
          </w:tcPr>
          <w:p w14:paraId="0C14DC10"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061AA0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EB9B7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1990</w:t>
            </w:r>
          </w:p>
        </w:tc>
        <w:tc>
          <w:tcPr>
            <w:tcW w:w="0" w:type="auto"/>
            <w:tcBorders>
              <w:top w:val="nil"/>
              <w:left w:val="nil"/>
              <w:bottom w:val="nil"/>
              <w:right w:val="nil"/>
            </w:tcBorders>
            <w:shd w:val="clear" w:color="auto" w:fill="auto"/>
            <w:noWrap/>
            <w:vAlign w:val="bottom"/>
            <w:hideMark/>
          </w:tcPr>
          <w:p w14:paraId="70B921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single" w:sz="4" w:space="0" w:color="auto"/>
            </w:tcBorders>
            <w:shd w:val="clear" w:color="auto" w:fill="auto"/>
            <w:noWrap/>
            <w:vAlign w:val="bottom"/>
            <w:hideMark/>
          </w:tcPr>
          <w:p w14:paraId="094B73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184</w:t>
            </w:r>
          </w:p>
        </w:tc>
        <w:tc>
          <w:tcPr>
            <w:tcW w:w="0" w:type="auto"/>
            <w:tcBorders>
              <w:top w:val="nil"/>
              <w:left w:val="nil"/>
              <w:bottom w:val="nil"/>
              <w:right w:val="nil"/>
            </w:tcBorders>
            <w:shd w:val="clear" w:color="auto" w:fill="auto"/>
            <w:noWrap/>
            <w:vAlign w:val="bottom"/>
            <w:hideMark/>
          </w:tcPr>
          <w:p w14:paraId="2E87C7A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2A0326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1226</w:t>
            </w:r>
          </w:p>
        </w:tc>
        <w:tc>
          <w:tcPr>
            <w:tcW w:w="0" w:type="auto"/>
            <w:tcBorders>
              <w:top w:val="nil"/>
              <w:left w:val="nil"/>
              <w:bottom w:val="nil"/>
              <w:right w:val="nil"/>
            </w:tcBorders>
            <w:shd w:val="clear" w:color="auto" w:fill="auto"/>
            <w:noWrap/>
            <w:vAlign w:val="bottom"/>
            <w:hideMark/>
          </w:tcPr>
          <w:p w14:paraId="55F3D40B"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5CAC16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698E85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1991</w:t>
            </w:r>
          </w:p>
        </w:tc>
        <w:tc>
          <w:tcPr>
            <w:tcW w:w="0" w:type="auto"/>
            <w:tcBorders>
              <w:top w:val="nil"/>
              <w:left w:val="nil"/>
              <w:bottom w:val="nil"/>
              <w:right w:val="nil"/>
            </w:tcBorders>
            <w:shd w:val="clear" w:color="auto" w:fill="auto"/>
            <w:noWrap/>
            <w:vAlign w:val="bottom"/>
            <w:hideMark/>
          </w:tcPr>
          <w:p w14:paraId="7317219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345</w:t>
            </w:r>
          </w:p>
        </w:tc>
        <w:tc>
          <w:tcPr>
            <w:tcW w:w="0" w:type="auto"/>
            <w:tcBorders>
              <w:top w:val="nil"/>
              <w:left w:val="nil"/>
              <w:bottom w:val="nil"/>
              <w:right w:val="single" w:sz="4" w:space="0" w:color="auto"/>
            </w:tcBorders>
            <w:shd w:val="clear" w:color="auto" w:fill="auto"/>
            <w:noWrap/>
            <w:vAlign w:val="bottom"/>
            <w:hideMark/>
          </w:tcPr>
          <w:p w14:paraId="59703D4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1506</w:t>
            </w:r>
          </w:p>
        </w:tc>
        <w:tc>
          <w:tcPr>
            <w:tcW w:w="0" w:type="auto"/>
            <w:tcBorders>
              <w:top w:val="nil"/>
              <w:left w:val="nil"/>
              <w:bottom w:val="nil"/>
              <w:right w:val="nil"/>
            </w:tcBorders>
            <w:shd w:val="clear" w:color="auto" w:fill="auto"/>
            <w:noWrap/>
            <w:vAlign w:val="bottom"/>
            <w:hideMark/>
          </w:tcPr>
          <w:p w14:paraId="41EA9E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400</w:t>
            </w:r>
          </w:p>
        </w:tc>
        <w:tc>
          <w:tcPr>
            <w:tcW w:w="0" w:type="auto"/>
            <w:tcBorders>
              <w:top w:val="nil"/>
              <w:left w:val="nil"/>
              <w:bottom w:val="nil"/>
              <w:right w:val="nil"/>
            </w:tcBorders>
            <w:shd w:val="clear" w:color="auto" w:fill="auto"/>
            <w:noWrap/>
            <w:vAlign w:val="bottom"/>
            <w:hideMark/>
          </w:tcPr>
          <w:p w14:paraId="60C72EC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1200</w:t>
            </w:r>
          </w:p>
        </w:tc>
        <w:tc>
          <w:tcPr>
            <w:tcW w:w="0" w:type="auto"/>
            <w:tcBorders>
              <w:top w:val="nil"/>
              <w:left w:val="nil"/>
              <w:bottom w:val="nil"/>
              <w:right w:val="nil"/>
            </w:tcBorders>
            <w:shd w:val="clear" w:color="auto" w:fill="auto"/>
            <w:noWrap/>
            <w:vAlign w:val="bottom"/>
            <w:hideMark/>
          </w:tcPr>
          <w:p w14:paraId="545AADCF"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803CB9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E6A792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1992</w:t>
            </w:r>
          </w:p>
        </w:tc>
        <w:tc>
          <w:tcPr>
            <w:tcW w:w="0" w:type="auto"/>
            <w:tcBorders>
              <w:top w:val="nil"/>
              <w:left w:val="nil"/>
              <w:bottom w:val="nil"/>
              <w:right w:val="nil"/>
            </w:tcBorders>
            <w:shd w:val="clear" w:color="auto" w:fill="auto"/>
            <w:noWrap/>
            <w:vAlign w:val="bottom"/>
            <w:hideMark/>
          </w:tcPr>
          <w:p w14:paraId="15B623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340</w:t>
            </w:r>
          </w:p>
        </w:tc>
        <w:tc>
          <w:tcPr>
            <w:tcW w:w="0" w:type="auto"/>
            <w:tcBorders>
              <w:top w:val="nil"/>
              <w:left w:val="nil"/>
              <w:bottom w:val="nil"/>
              <w:right w:val="single" w:sz="4" w:space="0" w:color="auto"/>
            </w:tcBorders>
            <w:shd w:val="clear" w:color="auto" w:fill="auto"/>
            <w:noWrap/>
            <w:vAlign w:val="bottom"/>
            <w:hideMark/>
          </w:tcPr>
          <w:p w14:paraId="076BCD2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1485</w:t>
            </w:r>
          </w:p>
        </w:tc>
        <w:tc>
          <w:tcPr>
            <w:tcW w:w="0" w:type="auto"/>
            <w:tcBorders>
              <w:top w:val="nil"/>
              <w:left w:val="nil"/>
              <w:bottom w:val="nil"/>
              <w:right w:val="nil"/>
            </w:tcBorders>
            <w:shd w:val="clear" w:color="auto" w:fill="auto"/>
            <w:noWrap/>
            <w:vAlign w:val="bottom"/>
            <w:hideMark/>
          </w:tcPr>
          <w:p w14:paraId="4DA9B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03EA59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807</w:t>
            </w:r>
          </w:p>
        </w:tc>
        <w:tc>
          <w:tcPr>
            <w:tcW w:w="0" w:type="auto"/>
            <w:tcBorders>
              <w:top w:val="nil"/>
              <w:left w:val="nil"/>
              <w:bottom w:val="nil"/>
              <w:right w:val="nil"/>
            </w:tcBorders>
            <w:shd w:val="clear" w:color="auto" w:fill="auto"/>
            <w:noWrap/>
            <w:vAlign w:val="bottom"/>
            <w:hideMark/>
          </w:tcPr>
          <w:p w14:paraId="507AF487"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6F3954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4A727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1993</w:t>
            </w:r>
          </w:p>
        </w:tc>
        <w:tc>
          <w:tcPr>
            <w:tcW w:w="0" w:type="auto"/>
            <w:tcBorders>
              <w:top w:val="nil"/>
              <w:left w:val="nil"/>
              <w:bottom w:val="nil"/>
              <w:right w:val="nil"/>
            </w:tcBorders>
            <w:shd w:val="clear" w:color="auto" w:fill="auto"/>
            <w:noWrap/>
            <w:vAlign w:val="bottom"/>
            <w:hideMark/>
          </w:tcPr>
          <w:p w14:paraId="7BA0F8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c>
          <w:tcPr>
            <w:tcW w:w="0" w:type="auto"/>
            <w:tcBorders>
              <w:top w:val="nil"/>
              <w:left w:val="nil"/>
              <w:bottom w:val="nil"/>
              <w:right w:val="single" w:sz="4" w:space="0" w:color="auto"/>
            </w:tcBorders>
            <w:shd w:val="clear" w:color="auto" w:fill="auto"/>
            <w:noWrap/>
            <w:vAlign w:val="bottom"/>
            <w:hideMark/>
          </w:tcPr>
          <w:p w14:paraId="697CBAB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880</w:t>
            </w:r>
          </w:p>
        </w:tc>
        <w:tc>
          <w:tcPr>
            <w:tcW w:w="0" w:type="auto"/>
            <w:tcBorders>
              <w:top w:val="nil"/>
              <w:left w:val="nil"/>
              <w:bottom w:val="nil"/>
              <w:right w:val="nil"/>
            </w:tcBorders>
            <w:shd w:val="clear" w:color="auto" w:fill="auto"/>
            <w:noWrap/>
            <w:vAlign w:val="bottom"/>
            <w:hideMark/>
          </w:tcPr>
          <w:p w14:paraId="71137F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nil"/>
            </w:tcBorders>
            <w:shd w:val="clear" w:color="auto" w:fill="auto"/>
            <w:noWrap/>
            <w:vAlign w:val="bottom"/>
            <w:hideMark/>
          </w:tcPr>
          <w:p w14:paraId="14132C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813</w:t>
            </w:r>
          </w:p>
        </w:tc>
        <w:tc>
          <w:tcPr>
            <w:tcW w:w="0" w:type="auto"/>
            <w:tcBorders>
              <w:top w:val="nil"/>
              <w:left w:val="nil"/>
              <w:bottom w:val="nil"/>
              <w:right w:val="nil"/>
            </w:tcBorders>
            <w:shd w:val="clear" w:color="auto" w:fill="auto"/>
            <w:noWrap/>
            <w:vAlign w:val="bottom"/>
            <w:hideMark/>
          </w:tcPr>
          <w:p w14:paraId="3EA230DD"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E7141B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79A6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1994</w:t>
            </w:r>
          </w:p>
        </w:tc>
        <w:tc>
          <w:tcPr>
            <w:tcW w:w="0" w:type="auto"/>
            <w:tcBorders>
              <w:top w:val="nil"/>
              <w:left w:val="nil"/>
              <w:bottom w:val="nil"/>
              <w:right w:val="nil"/>
            </w:tcBorders>
            <w:shd w:val="clear" w:color="auto" w:fill="auto"/>
            <w:noWrap/>
            <w:vAlign w:val="bottom"/>
            <w:hideMark/>
          </w:tcPr>
          <w:p w14:paraId="26F6A02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w:t>
            </w:r>
          </w:p>
        </w:tc>
        <w:tc>
          <w:tcPr>
            <w:tcW w:w="0" w:type="auto"/>
            <w:tcBorders>
              <w:top w:val="nil"/>
              <w:left w:val="nil"/>
              <w:bottom w:val="nil"/>
              <w:right w:val="single" w:sz="4" w:space="0" w:color="auto"/>
            </w:tcBorders>
            <w:shd w:val="clear" w:color="auto" w:fill="auto"/>
            <w:noWrap/>
            <w:vAlign w:val="bottom"/>
            <w:hideMark/>
          </w:tcPr>
          <w:p w14:paraId="5E6B9F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1383</w:t>
            </w:r>
          </w:p>
        </w:tc>
        <w:tc>
          <w:tcPr>
            <w:tcW w:w="0" w:type="auto"/>
            <w:tcBorders>
              <w:top w:val="nil"/>
              <w:left w:val="nil"/>
              <w:bottom w:val="nil"/>
              <w:right w:val="nil"/>
            </w:tcBorders>
            <w:shd w:val="clear" w:color="auto" w:fill="auto"/>
            <w:noWrap/>
            <w:vAlign w:val="bottom"/>
            <w:hideMark/>
          </w:tcPr>
          <w:p w14:paraId="61E564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385BF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1265</w:t>
            </w:r>
          </w:p>
        </w:tc>
        <w:tc>
          <w:tcPr>
            <w:tcW w:w="0" w:type="auto"/>
            <w:tcBorders>
              <w:top w:val="nil"/>
              <w:left w:val="nil"/>
              <w:bottom w:val="nil"/>
              <w:right w:val="nil"/>
            </w:tcBorders>
            <w:shd w:val="clear" w:color="auto" w:fill="auto"/>
            <w:noWrap/>
            <w:vAlign w:val="bottom"/>
            <w:hideMark/>
          </w:tcPr>
          <w:p w14:paraId="3C74230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183</w:t>
            </w:r>
          </w:p>
        </w:tc>
      </w:tr>
      <w:tr w:rsidR="009C4B3D" w:rsidRPr="009C4B3D" w14:paraId="6E06A8C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F24E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1995</w:t>
            </w:r>
          </w:p>
        </w:tc>
        <w:tc>
          <w:tcPr>
            <w:tcW w:w="0" w:type="auto"/>
            <w:tcBorders>
              <w:top w:val="nil"/>
              <w:left w:val="nil"/>
              <w:bottom w:val="nil"/>
              <w:right w:val="nil"/>
            </w:tcBorders>
            <w:shd w:val="clear" w:color="auto" w:fill="auto"/>
            <w:noWrap/>
            <w:vAlign w:val="bottom"/>
            <w:hideMark/>
          </w:tcPr>
          <w:p w14:paraId="0FC093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344</w:t>
            </w:r>
          </w:p>
        </w:tc>
        <w:tc>
          <w:tcPr>
            <w:tcW w:w="0" w:type="auto"/>
            <w:tcBorders>
              <w:top w:val="nil"/>
              <w:left w:val="nil"/>
              <w:bottom w:val="nil"/>
              <w:right w:val="single" w:sz="4" w:space="0" w:color="auto"/>
            </w:tcBorders>
            <w:shd w:val="clear" w:color="auto" w:fill="auto"/>
            <w:noWrap/>
            <w:vAlign w:val="bottom"/>
            <w:hideMark/>
          </w:tcPr>
          <w:p w14:paraId="69D5EB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1503</w:t>
            </w:r>
          </w:p>
        </w:tc>
        <w:tc>
          <w:tcPr>
            <w:tcW w:w="0" w:type="auto"/>
            <w:tcBorders>
              <w:top w:val="nil"/>
              <w:left w:val="nil"/>
              <w:bottom w:val="nil"/>
              <w:right w:val="nil"/>
            </w:tcBorders>
            <w:shd w:val="clear" w:color="auto" w:fill="auto"/>
            <w:noWrap/>
            <w:vAlign w:val="bottom"/>
            <w:hideMark/>
          </w:tcPr>
          <w:p w14:paraId="4EAC29E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381</w:t>
            </w:r>
          </w:p>
        </w:tc>
        <w:tc>
          <w:tcPr>
            <w:tcW w:w="0" w:type="auto"/>
            <w:tcBorders>
              <w:top w:val="nil"/>
              <w:left w:val="nil"/>
              <w:bottom w:val="nil"/>
              <w:right w:val="nil"/>
            </w:tcBorders>
            <w:shd w:val="clear" w:color="auto" w:fill="auto"/>
            <w:noWrap/>
            <w:vAlign w:val="bottom"/>
            <w:hideMark/>
          </w:tcPr>
          <w:p w14:paraId="3DD0C68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0D5E198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174</w:t>
            </w:r>
          </w:p>
        </w:tc>
      </w:tr>
      <w:tr w:rsidR="009C4B3D" w:rsidRPr="009C4B3D" w14:paraId="1C189EA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86F9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1996</w:t>
            </w:r>
          </w:p>
        </w:tc>
        <w:tc>
          <w:tcPr>
            <w:tcW w:w="0" w:type="auto"/>
            <w:tcBorders>
              <w:top w:val="nil"/>
              <w:left w:val="nil"/>
              <w:bottom w:val="nil"/>
              <w:right w:val="nil"/>
            </w:tcBorders>
            <w:shd w:val="clear" w:color="auto" w:fill="auto"/>
            <w:noWrap/>
            <w:vAlign w:val="bottom"/>
            <w:hideMark/>
          </w:tcPr>
          <w:p w14:paraId="2525FC1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445</w:t>
            </w:r>
          </w:p>
        </w:tc>
        <w:tc>
          <w:tcPr>
            <w:tcW w:w="0" w:type="auto"/>
            <w:tcBorders>
              <w:top w:val="nil"/>
              <w:left w:val="nil"/>
              <w:bottom w:val="nil"/>
              <w:right w:val="single" w:sz="4" w:space="0" w:color="auto"/>
            </w:tcBorders>
            <w:shd w:val="clear" w:color="auto" w:fill="auto"/>
            <w:noWrap/>
            <w:vAlign w:val="bottom"/>
            <w:hideMark/>
          </w:tcPr>
          <w:p w14:paraId="3D45548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1943</w:t>
            </w:r>
          </w:p>
        </w:tc>
        <w:tc>
          <w:tcPr>
            <w:tcW w:w="0" w:type="auto"/>
            <w:tcBorders>
              <w:top w:val="nil"/>
              <w:left w:val="nil"/>
              <w:bottom w:val="nil"/>
              <w:right w:val="nil"/>
            </w:tcBorders>
            <w:shd w:val="clear" w:color="auto" w:fill="auto"/>
            <w:noWrap/>
            <w:vAlign w:val="bottom"/>
            <w:hideMark/>
          </w:tcPr>
          <w:p w14:paraId="27C791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2E1D6EB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1343</w:t>
            </w:r>
          </w:p>
        </w:tc>
        <w:tc>
          <w:tcPr>
            <w:tcW w:w="0" w:type="auto"/>
            <w:tcBorders>
              <w:top w:val="nil"/>
              <w:left w:val="nil"/>
              <w:bottom w:val="nil"/>
              <w:right w:val="nil"/>
            </w:tcBorders>
            <w:shd w:val="clear" w:color="auto" w:fill="auto"/>
            <w:noWrap/>
            <w:vAlign w:val="bottom"/>
            <w:hideMark/>
          </w:tcPr>
          <w:p w14:paraId="3A2E44F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151</w:t>
            </w:r>
          </w:p>
        </w:tc>
      </w:tr>
      <w:tr w:rsidR="009C4B3D" w:rsidRPr="009C4B3D" w14:paraId="379761E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78C691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1997</w:t>
            </w:r>
          </w:p>
        </w:tc>
        <w:tc>
          <w:tcPr>
            <w:tcW w:w="0" w:type="auto"/>
            <w:tcBorders>
              <w:top w:val="nil"/>
              <w:left w:val="nil"/>
              <w:bottom w:val="nil"/>
              <w:right w:val="nil"/>
            </w:tcBorders>
            <w:shd w:val="clear" w:color="auto" w:fill="auto"/>
            <w:noWrap/>
            <w:vAlign w:val="bottom"/>
            <w:hideMark/>
          </w:tcPr>
          <w:p w14:paraId="60A805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472</w:t>
            </w:r>
          </w:p>
        </w:tc>
        <w:tc>
          <w:tcPr>
            <w:tcW w:w="0" w:type="auto"/>
            <w:tcBorders>
              <w:top w:val="nil"/>
              <w:left w:val="nil"/>
              <w:bottom w:val="nil"/>
              <w:right w:val="single" w:sz="4" w:space="0" w:color="auto"/>
            </w:tcBorders>
            <w:shd w:val="clear" w:color="auto" w:fill="auto"/>
            <w:noWrap/>
            <w:vAlign w:val="bottom"/>
            <w:hideMark/>
          </w:tcPr>
          <w:p w14:paraId="28E2F6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2063</w:t>
            </w:r>
          </w:p>
        </w:tc>
        <w:tc>
          <w:tcPr>
            <w:tcW w:w="0" w:type="auto"/>
            <w:tcBorders>
              <w:top w:val="nil"/>
              <w:left w:val="nil"/>
              <w:bottom w:val="nil"/>
              <w:right w:val="nil"/>
            </w:tcBorders>
            <w:shd w:val="clear" w:color="auto" w:fill="auto"/>
            <w:noWrap/>
            <w:vAlign w:val="bottom"/>
            <w:hideMark/>
          </w:tcPr>
          <w:p w14:paraId="26281E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6C25AD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1389</w:t>
            </w:r>
          </w:p>
        </w:tc>
        <w:tc>
          <w:tcPr>
            <w:tcW w:w="0" w:type="auto"/>
            <w:tcBorders>
              <w:top w:val="nil"/>
              <w:left w:val="nil"/>
              <w:bottom w:val="nil"/>
              <w:right w:val="nil"/>
            </w:tcBorders>
            <w:shd w:val="clear" w:color="auto" w:fill="auto"/>
            <w:noWrap/>
            <w:vAlign w:val="bottom"/>
            <w:hideMark/>
          </w:tcPr>
          <w:p w14:paraId="7C893A8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98</w:t>
            </w:r>
          </w:p>
        </w:tc>
      </w:tr>
      <w:tr w:rsidR="009C4B3D" w:rsidRPr="009C4B3D" w14:paraId="3BF773B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59497F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1998</w:t>
            </w:r>
          </w:p>
        </w:tc>
        <w:tc>
          <w:tcPr>
            <w:tcW w:w="0" w:type="auto"/>
            <w:tcBorders>
              <w:top w:val="nil"/>
              <w:left w:val="nil"/>
              <w:bottom w:val="nil"/>
              <w:right w:val="nil"/>
            </w:tcBorders>
            <w:shd w:val="clear" w:color="auto" w:fill="auto"/>
            <w:noWrap/>
            <w:vAlign w:val="bottom"/>
            <w:hideMark/>
          </w:tcPr>
          <w:p w14:paraId="7095C00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single" w:sz="4" w:space="0" w:color="auto"/>
            </w:tcBorders>
            <w:shd w:val="clear" w:color="auto" w:fill="auto"/>
            <w:noWrap/>
            <w:vAlign w:val="bottom"/>
            <w:hideMark/>
          </w:tcPr>
          <w:p w14:paraId="3BF4D7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1972</w:t>
            </w:r>
          </w:p>
        </w:tc>
        <w:tc>
          <w:tcPr>
            <w:tcW w:w="0" w:type="auto"/>
            <w:tcBorders>
              <w:top w:val="nil"/>
              <w:left w:val="nil"/>
              <w:bottom w:val="nil"/>
              <w:right w:val="nil"/>
            </w:tcBorders>
            <w:shd w:val="clear" w:color="auto" w:fill="auto"/>
            <w:noWrap/>
            <w:vAlign w:val="bottom"/>
            <w:hideMark/>
          </w:tcPr>
          <w:p w14:paraId="3B033A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05DE95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2196</w:t>
            </w:r>
          </w:p>
        </w:tc>
        <w:tc>
          <w:tcPr>
            <w:tcW w:w="0" w:type="auto"/>
            <w:tcBorders>
              <w:top w:val="nil"/>
              <w:left w:val="nil"/>
              <w:bottom w:val="nil"/>
              <w:right w:val="nil"/>
            </w:tcBorders>
            <w:shd w:val="clear" w:color="auto" w:fill="auto"/>
            <w:noWrap/>
            <w:vAlign w:val="bottom"/>
            <w:hideMark/>
          </w:tcPr>
          <w:p w14:paraId="47239A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180</w:t>
            </w:r>
          </w:p>
        </w:tc>
      </w:tr>
      <w:tr w:rsidR="009C4B3D" w:rsidRPr="009C4B3D" w14:paraId="1FED317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F1EC5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7A8D1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600</w:t>
            </w:r>
          </w:p>
        </w:tc>
        <w:tc>
          <w:tcPr>
            <w:tcW w:w="0" w:type="auto"/>
            <w:tcBorders>
              <w:top w:val="nil"/>
              <w:left w:val="nil"/>
              <w:bottom w:val="nil"/>
              <w:right w:val="single" w:sz="4" w:space="0" w:color="auto"/>
            </w:tcBorders>
            <w:shd w:val="clear" w:color="auto" w:fill="auto"/>
            <w:noWrap/>
            <w:vAlign w:val="bottom"/>
            <w:hideMark/>
          </w:tcPr>
          <w:p w14:paraId="10B9490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2622</w:t>
            </w:r>
          </w:p>
        </w:tc>
        <w:tc>
          <w:tcPr>
            <w:tcW w:w="0" w:type="auto"/>
            <w:tcBorders>
              <w:top w:val="nil"/>
              <w:left w:val="nil"/>
              <w:bottom w:val="nil"/>
              <w:right w:val="nil"/>
            </w:tcBorders>
            <w:shd w:val="clear" w:color="auto" w:fill="auto"/>
            <w:noWrap/>
            <w:vAlign w:val="bottom"/>
            <w:hideMark/>
          </w:tcPr>
          <w:p w14:paraId="2F326C0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422</w:t>
            </w:r>
          </w:p>
        </w:tc>
        <w:tc>
          <w:tcPr>
            <w:tcW w:w="0" w:type="auto"/>
            <w:tcBorders>
              <w:top w:val="nil"/>
              <w:left w:val="nil"/>
              <w:bottom w:val="nil"/>
              <w:right w:val="nil"/>
            </w:tcBorders>
            <w:shd w:val="clear" w:color="auto" w:fill="auto"/>
            <w:noWrap/>
            <w:vAlign w:val="bottom"/>
            <w:hideMark/>
          </w:tcPr>
          <w:p w14:paraId="3C671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2078</w:t>
            </w:r>
          </w:p>
        </w:tc>
        <w:tc>
          <w:tcPr>
            <w:tcW w:w="0" w:type="auto"/>
            <w:tcBorders>
              <w:top w:val="nil"/>
              <w:left w:val="nil"/>
              <w:bottom w:val="nil"/>
              <w:right w:val="nil"/>
            </w:tcBorders>
            <w:shd w:val="clear" w:color="auto" w:fill="auto"/>
            <w:noWrap/>
            <w:vAlign w:val="bottom"/>
            <w:hideMark/>
          </w:tcPr>
          <w:p w14:paraId="5A378B7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224</w:t>
            </w:r>
          </w:p>
        </w:tc>
      </w:tr>
      <w:tr w:rsidR="009C4B3D" w:rsidRPr="009C4B3D" w14:paraId="7C47771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904E2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2000</w:t>
            </w:r>
          </w:p>
        </w:tc>
        <w:tc>
          <w:tcPr>
            <w:tcW w:w="0" w:type="auto"/>
            <w:tcBorders>
              <w:top w:val="nil"/>
              <w:left w:val="nil"/>
              <w:bottom w:val="nil"/>
              <w:right w:val="nil"/>
            </w:tcBorders>
            <w:shd w:val="clear" w:color="auto" w:fill="auto"/>
            <w:noWrap/>
            <w:vAlign w:val="bottom"/>
            <w:hideMark/>
          </w:tcPr>
          <w:p w14:paraId="6013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652</w:t>
            </w:r>
          </w:p>
        </w:tc>
        <w:tc>
          <w:tcPr>
            <w:tcW w:w="0" w:type="auto"/>
            <w:tcBorders>
              <w:top w:val="nil"/>
              <w:left w:val="nil"/>
              <w:bottom w:val="nil"/>
              <w:right w:val="single" w:sz="4" w:space="0" w:color="auto"/>
            </w:tcBorders>
            <w:shd w:val="clear" w:color="auto" w:fill="auto"/>
            <w:noWrap/>
            <w:vAlign w:val="bottom"/>
            <w:hideMark/>
          </w:tcPr>
          <w:p w14:paraId="6CC41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2849</w:t>
            </w:r>
          </w:p>
        </w:tc>
        <w:tc>
          <w:tcPr>
            <w:tcW w:w="0" w:type="auto"/>
            <w:tcBorders>
              <w:top w:val="nil"/>
              <w:left w:val="nil"/>
              <w:bottom w:val="nil"/>
              <w:right w:val="nil"/>
            </w:tcBorders>
            <w:shd w:val="clear" w:color="auto" w:fill="auto"/>
            <w:noWrap/>
            <w:vAlign w:val="bottom"/>
            <w:hideMark/>
          </w:tcPr>
          <w:p w14:paraId="399D3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5E5AC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1396</w:t>
            </w:r>
          </w:p>
        </w:tc>
        <w:tc>
          <w:tcPr>
            <w:tcW w:w="0" w:type="auto"/>
            <w:tcBorders>
              <w:top w:val="nil"/>
              <w:left w:val="nil"/>
              <w:bottom w:val="nil"/>
              <w:right w:val="nil"/>
            </w:tcBorders>
            <w:shd w:val="clear" w:color="auto" w:fill="auto"/>
            <w:noWrap/>
            <w:vAlign w:val="bottom"/>
            <w:hideMark/>
          </w:tcPr>
          <w:p w14:paraId="5C9FDF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154</w:t>
            </w:r>
          </w:p>
        </w:tc>
      </w:tr>
      <w:tr w:rsidR="009C4B3D" w:rsidRPr="009C4B3D" w14:paraId="01F57F0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CB0F5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2001</w:t>
            </w:r>
          </w:p>
        </w:tc>
        <w:tc>
          <w:tcPr>
            <w:tcW w:w="0" w:type="auto"/>
            <w:tcBorders>
              <w:top w:val="nil"/>
              <w:left w:val="nil"/>
              <w:bottom w:val="nil"/>
              <w:right w:val="nil"/>
            </w:tcBorders>
            <w:shd w:val="clear" w:color="auto" w:fill="auto"/>
            <w:noWrap/>
            <w:vAlign w:val="bottom"/>
            <w:hideMark/>
          </w:tcPr>
          <w:p w14:paraId="0BBDFC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692</w:t>
            </w:r>
          </w:p>
        </w:tc>
        <w:tc>
          <w:tcPr>
            <w:tcW w:w="0" w:type="auto"/>
            <w:tcBorders>
              <w:top w:val="nil"/>
              <w:left w:val="nil"/>
              <w:bottom w:val="nil"/>
              <w:right w:val="single" w:sz="4" w:space="0" w:color="auto"/>
            </w:tcBorders>
            <w:shd w:val="clear" w:color="auto" w:fill="auto"/>
            <w:noWrap/>
            <w:vAlign w:val="bottom"/>
            <w:hideMark/>
          </w:tcPr>
          <w:p w14:paraId="129A3E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3025</w:t>
            </w:r>
          </w:p>
        </w:tc>
        <w:tc>
          <w:tcPr>
            <w:tcW w:w="0" w:type="auto"/>
            <w:tcBorders>
              <w:top w:val="nil"/>
              <w:left w:val="nil"/>
              <w:bottom w:val="nil"/>
              <w:right w:val="nil"/>
            </w:tcBorders>
            <w:shd w:val="clear" w:color="auto" w:fill="auto"/>
            <w:noWrap/>
            <w:vAlign w:val="bottom"/>
            <w:hideMark/>
          </w:tcPr>
          <w:p w14:paraId="425D29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402</w:t>
            </w:r>
          </w:p>
        </w:tc>
        <w:tc>
          <w:tcPr>
            <w:tcW w:w="0" w:type="auto"/>
            <w:tcBorders>
              <w:top w:val="nil"/>
              <w:left w:val="nil"/>
              <w:bottom w:val="nil"/>
              <w:right w:val="nil"/>
            </w:tcBorders>
            <w:shd w:val="clear" w:color="auto" w:fill="auto"/>
            <w:noWrap/>
            <w:vAlign w:val="bottom"/>
            <w:hideMark/>
          </w:tcPr>
          <w:p w14:paraId="0B0B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1829</w:t>
            </w:r>
          </w:p>
        </w:tc>
        <w:tc>
          <w:tcPr>
            <w:tcW w:w="0" w:type="auto"/>
            <w:tcBorders>
              <w:top w:val="nil"/>
              <w:left w:val="nil"/>
              <w:bottom w:val="nil"/>
              <w:right w:val="nil"/>
            </w:tcBorders>
            <w:shd w:val="clear" w:color="auto" w:fill="auto"/>
            <w:noWrap/>
            <w:vAlign w:val="bottom"/>
            <w:hideMark/>
          </w:tcPr>
          <w:p w14:paraId="58DBC3D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304</w:t>
            </w:r>
          </w:p>
        </w:tc>
      </w:tr>
      <w:tr w:rsidR="009C4B3D" w:rsidRPr="009C4B3D" w14:paraId="10723A8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16FA8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2002</w:t>
            </w:r>
          </w:p>
        </w:tc>
        <w:tc>
          <w:tcPr>
            <w:tcW w:w="0" w:type="auto"/>
            <w:tcBorders>
              <w:top w:val="nil"/>
              <w:left w:val="nil"/>
              <w:bottom w:val="nil"/>
              <w:right w:val="nil"/>
            </w:tcBorders>
            <w:shd w:val="clear" w:color="auto" w:fill="auto"/>
            <w:noWrap/>
            <w:vAlign w:val="bottom"/>
            <w:hideMark/>
          </w:tcPr>
          <w:p w14:paraId="06969F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759</w:t>
            </w:r>
          </w:p>
        </w:tc>
        <w:tc>
          <w:tcPr>
            <w:tcW w:w="0" w:type="auto"/>
            <w:tcBorders>
              <w:top w:val="nil"/>
              <w:left w:val="nil"/>
              <w:bottom w:val="nil"/>
              <w:right w:val="single" w:sz="4" w:space="0" w:color="auto"/>
            </w:tcBorders>
            <w:shd w:val="clear" w:color="auto" w:fill="auto"/>
            <w:noWrap/>
            <w:vAlign w:val="bottom"/>
            <w:hideMark/>
          </w:tcPr>
          <w:p w14:paraId="5B8075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3318</w:t>
            </w:r>
          </w:p>
        </w:tc>
        <w:tc>
          <w:tcPr>
            <w:tcW w:w="0" w:type="auto"/>
            <w:tcBorders>
              <w:top w:val="nil"/>
              <w:left w:val="nil"/>
              <w:bottom w:val="nil"/>
              <w:right w:val="nil"/>
            </w:tcBorders>
            <w:shd w:val="clear" w:color="auto" w:fill="auto"/>
            <w:noWrap/>
            <w:vAlign w:val="bottom"/>
            <w:hideMark/>
          </w:tcPr>
          <w:p w14:paraId="6A276A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366</w:t>
            </w:r>
          </w:p>
        </w:tc>
        <w:tc>
          <w:tcPr>
            <w:tcW w:w="0" w:type="auto"/>
            <w:tcBorders>
              <w:top w:val="nil"/>
              <w:left w:val="nil"/>
              <w:bottom w:val="nil"/>
              <w:right w:val="nil"/>
            </w:tcBorders>
            <w:shd w:val="clear" w:color="auto" w:fill="auto"/>
            <w:noWrap/>
            <w:vAlign w:val="bottom"/>
            <w:hideMark/>
          </w:tcPr>
          <w:p w14:paraId="0533CF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2159</w:t>
            </w:r>
          </w:p>
        </w:tc>
        <w:tc>
          <w:tcPr>
            <w:tcW w:w="0" w:type="auto"/>
            <w:tcBorders>
              <w:top w:val="nil"/>
              <w:left w:val="nil"/>
              <w:bottom w:val="nil"/>
              <w:right w:val="nil"/>
            </w:tcBorders>
            <w:shd w:val="clear" w:color="auto" w:fill="auto"/>
            <w:noWrap/>
            <w:vAlign w:val="bottom"/>
            <w:hideMark/>
          </w:tcPr>
          <w:p w14:paraId="2F9C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r>
      <w:tr w:rsidR="009C4B3D" w:rsidRPr="009C4B3D" w14:paraId="40E0FB0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3BADF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2003</w:t>
            </w:r>
          </w:p>
        </w:tc>
        <w:tc>
          <w:tcPr>
            <w:tcW w:w="0" w:type="auto"/>
            <w:tcBorders>
              <w:top w:val="nil"/>
              <w:left w:val="nil"/>
              <w:bottom w:val="nil"/>
              <w:right w:val="nil"/>
            </w:tcBorders>
            <w:shd w:val="clear" w:color="auto" w:fill="auto"/>
            <w:noWrap/>
            <w:vAlign w:val="bottom"/>
            <w:hideMark/>
          </w:tcPr>
          <w:p w14:paraId="518D0E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947</w:t>
            </w:r>
          </w:p>
        </w:tc>
        <w:tc>
          <w:tcPr>
            <w:tcW w:w="0" w:type="auto"/>
            <w:tcBorders>
              <w:top w:val="nil"/>
              <w:left w:val="nil"/>
              <w:bottom w:val="nil"/>
              <w:right w:val="single" w:sz="4" w:space="0" w:color="auto"/>
            </w:tcBorders>
            <w:shd w:val="clear" w:color="auto" w:fill="auto"/>
            <w:noWrap/>
            <w:vAlign w:val="bottom"/>
            <w:hideMark/>
          </w:tcPr>
          <w:p w14:paraId="2B7252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4138</w:t>
            </w:r>
          </w:p>
        </w:tc>
        <w:tc>
          <w:tcPr>
            <w:tcW w:w="0" w:type="auto"/>
            <w:tcBorders>
              <w:top w:val="nil"/>
              <w:left w:val="nil"/>
              <w:bottom w:val="nil"/>
              <w:right w:val="nil"/>
            </w:tcBorders>
            <w:shd w:val="clear" w:color="auto" w:fill="auto"/>
            <w:noWrap/>
            <w:vAlign w:val="bottom"/>
            <w:hideMark/>
          </w:tcPr>
          <w:p w14:paraId="5BDEE6B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355</w:t>
            </w:r>
          </w:p>
        </w:tc>
        <w:tc>
          <w:tcPr>
            <w:tcW w:w="0" w:type="auto"/>
            <w:tcBorders>
              <w:top w:val="nil"/>
              <w:left w:val="nil"/>
              <w:bottom w:val="nil"/>
              <w:right w:val="nil"/>
            </w:tcBorders>
            <w:shd w:val="clear" w:color="auto" w:fill="auto"/>
            <w:noWrap/>
            <w:vAlign w:val="bottom"/>
            <w:hideMark/>
          </w:tcPr>
          <w:p w14:paraId="114725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1040</w:t>
            </w:r>
          </w:p>
        </w:tc>
        <w:tc>
          <w:tcPr>
            <w:tcW w:w="0" w:type="auto"/>
            <w:tcBorders>
              <w:top w:val="nil"/>
              <w:left w:val="nil"/>
              <w:bottom w:val="nil"/>
              <w:right w:val="nil"/>
            </w:tcBorders>
            <w:shd w:val="clear" w:color="auto" w:fill="auto"/>
            <w:noWrap/>
            <w:vAlign w:val="bottom"/>
            <w:hideMark/>
          </w:tcPr>
          <w:p w14:paraId="717C193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265</w:t>
            </w:r>
          </w:p>
        </w:tc>
      </w:tr>
      <w:tr w:rsidR="009C4B3D" w:rsidRPr="009C4B3D" w14:paraId="48C055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20AE22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2004</w:t>
            </w:r>
          </w:p>
        </w:tc>
        <w:tc>
          <w:tcPr>
            <w:tcW w:w="0" w:type="auto"/>
            <w:tcBorders>
              <w:top w:val="nil"/>
              <w:left w:val="nil"/>
              <w:bottom w:val="nil"/>
              <w:right w:val="nil"/>
            </w:tcBorders>
            <w:shd w:val="clear" w:color="auto" w:fill="auto"/>
            <w:noWrap/>
            <w:vAlign w:val="bottom"/>
            <w:hideMark/>
          </w:tcPr>
          <w:p w14:paraId="4691FAB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794</w:t>
            </w:r>
          </w:p>
        </w:tc>
        <w:tc>
          <w:tcPr>
            <w:tcW w:w="0" w:type="auto"/>
            <w:tcBorders>
              <w:top w:val="nil"/>
              <w:left w:val="nil"/>
              <w:bottom w:val="nil"/>
              <w:right w:val="single" w:sz="4" w:space="0" w:color="auto"/>
            </w:tcBorders>
            <w:shd w:val="clear" w:color="auto" w:fill="auto"/>
            <w:noWrap/>
            <w:vAlign w:val="bottom"/>
            <w:hideMark/>
          </w:tcPr>
          <w:p w14:paraId="694CC3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3471</w:t>
            </w:r>
          </w:p>
        </w:tc>
        <w:tc>
          <w:tcPr>
            <w:tcW w:w="0" w:type="auto"/>
            <w:tcBorders>
              <w:top w:val="nil"/>
              <w:left w:val="nil"/>
              <w:bottom w:val="nil"/>
              <w:right w:val="nil"/>
            </w:tcBorders>
            <w:shd w:val="clear" w:color="auto" w:fill="auto"/>
            <w:noWrap/>
            <w:vAlign w:val="bottom"/>
            <w:hideMark/>
          </w:tcPr>
          <w:p w14:paraId="40F8EBD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336</w:t>
            </w:r>
          </w:p>
        </w:tc>
        <w:tc>
          <w:tcPr>
            <w:tcW w:w="0" w:type="auto"/>
            <w:tcBorders>
              <w:top w:val="nil"/>
              <w:left w:val="nil"/>
              <w:bottom w:val="nil"/>
              <w:right w:val="nil"/>
            </w:tcBorders>
            <w:shd w:val="clear" w:color="auto" w:fill="auto"/>
            <w:noWrap/>
            <w:vAlign w:val="bottom"/>
            <w:hideMark/>
          </w:tcPr>
          <w:p w14:paraId="287BC15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1887</w:t>
            </w:r>
          </w:p>
        </w:tc>
        <w:tc>
          <w:tcPr>
            <w:tcW w:w="0" w:type="auto"/>
            <w:tcBorders>
              <w:top w:val="nil"/>
              <w:left w:val="nil"/>
              <w:bottom w:val="nil"/>
              <w:right w:val="nil"/>
            </w:tcBorders>
            <w:shd w:val="clear" w:color="auto" w:fill="auto"/>
            <w:noWrap/>
            <w:vAlign w:val="bottom"/>
            <w:hideMark/>
          </w:tcPr>
          <w:p w14:paraId="2EB3F4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308</w:t>
            </w:r>
          </w:p>
        </w:tc>
      </w:tr>
      <w:tr w:rsidR="009C4B3D" w:rsidRPr="009C4B3D" w14:paraId="734EF07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9025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2005</w:t>
            </w:r>
          </w:p>
        </w:tc>
        <w:tc>
          <w:tcPr>
            <w:tcW w:w="0" w:type="auto"/>
            <w:tcBorders>
              <w:top w:val="nil"/>
              <w:left w:val="nil"/>
              <w:bottom w:val="nil"/>
              <w:right w:val="nil"/>
            </w:tcBorders>
            <w:shd w:val="clear" w:color="auto" w:fill="auto"/>
            <w:noWrap/>
            <w:vAlign w:val="bottom"/>
            <w:hideMark/>
          </w:tcPr>
          <w:p w14:paraId="55E9E9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761</w:t>
            </w:r>
          </w:p>
        </w:tc>
        <w:tc>
          <w:tcPr>
            <w:tcW w:w="0" w:type="auto"/>
            <w:tcBorders>
              <w:top w:val="nil"/>
              <w:left w:val="nil"/>
              <w:bottom w:val="nil"/>
              <w:right w:val="single" w:sz="4" w:space="0" w:color="auto"/>
            </w:tcBorders>
            <w:shd w:val="clear" w:color="auto" w:fill="auto"/>
            <w:noWrap/>
            <w:vAlign w:val="bottom"/>
            <w:hideMark/>
          </w:tcPr>
          <w:p w14:paraId="09A9A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3328</w:t>
            </w:r>
          </w:p>
        </w:tc>
        <w:tc>
          <w:tcPr>
            <w:tcW w:w="0" w:type="auto"/>
            <w:tcBorders>
              <w:top w:val="nil"/>
              <w:left w:val="nil"/>
              <w:bottom w:val="nil"/>
              <w:right w:val="nil"/>
            </w:tcBorders>
            <w:shd w:val="clear" w:color="auto" w:fill="auto"/>
            <w:noWrap/>
            <w:vAlign w:val="bottom"/>
            <w:hideMark/>
          </w:tcPr>
          <w:p w14:paraId="4B7945D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c>
          <w:tcPr>
            <w:tcW w:w="0" w:type="auto"/>
            <w:tcBorders>
              <w:top w:val="nil"/>
              <w:left w:val="nil"/>
              <w:bottom w:val="nil"/>
              <w:right w:val="nil"/>
            </w:tcBorders>
            <w:shd w:val="clear" w:color="auto" w:fill="auto"/>
            <w:noWrap/>
            <w:vAlign w:val="bottom"/>
            <w:hideMark/>
          </w:tcPr>
          <w:p w14:paraId="0678C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1164</w:t>
            </w:r>
          </w:p>
        </w:tc>
        <w:tc>
          <w:tcPr>
            <w:tcW w:w="0" w:type="auto"/>
            <w:tcBorders>
              <w:top w:val="nil"/>
              <w:left w:val="nil"/>
              <w:bottom w:val="nil"/>
              <w:right w:val="nil"/>
            </w:tcBorders>
            <w:shd w:val="clear" w:color="auto" w:fill="auto"/>
            <w:noWrap/>
            <w:vAlign w:val="bottom"/>
            <w:hideMark/>
          </w:tcPr>
          <w:p w14:paraId="6323E6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212</w:t>
            </w:r>
          </w:p>
        </w:tc>
      </w:tr>
      <w:tr w:rsidR="009C4B3D" w:rsidRPr="009C4B3D" w14:paraId="1B9DA2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66C5D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2006</w:t>
            </w:r>
          </w:p>
        </w:tc>
        <w:tc>
          <w:tcPr>
            <w:tcW w:w="0" w:type="auto"/>
            <w:tcBorders>
              <w:top w:val="nil"/>
              <w:left w:val="nil"/>
              <w:bottom w:val="nil"/>
              <w:right w:val="nil"/>
            </w:tcBorders>
            <w:shd w:val="clear" w:color="auto" w:fill="auto"/>
            <w:noWrap/>
            <w:vAlign w:val="bottom"/>
            <w:hideMark/>
          </w:tcPr>
          <w:p w14:paraId="76536C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594</w:t>
            </w:r>
          </w:p>
        </w:tc>
        <w:tc>
          <w:tcPr>
            <w:tcW w:w="0" w:type="auto"/>
            <w:tcBorders>
              <w:top w:val="nil"/>
              <w:left w:val="nil"/>
              <w:bottom w:val="nil"/>
              <w:right w:val="single" w:sz="4" w:space="0" w:color="auto"/>
            </w:tcBorders>
            <w:shd w:val="clear" w:color="auto" w:fill="auto"/>
            <w:noWrap/>
            <w:vAlign w:val="bottom"/>
            <w:hideMark/>
          </w:tcPr>
          <w:p w14:paraId="797EE71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2595</w:t>
            </w:r>
          </w:p>
        </w:tc>
        <w:tc>
          <w:tcPr>
            <w:tcW w:w="0" w:type="auto"/>
            <w:tcBorders>
              <w:top w:val="nil"/>
              <w:left w:val="nil"/>
              <w:bottom w:val="nil"/>
              <w:right w:val="nil"/>
            </w:tcBorders>
            <w:shd w:val="clear" w:color="auto" w:fill="auto"/>
            <w:noWrap/>
            <w:vAlign w:val="bottom"/>
            <w:hideMark/>
          </w:tcPr>
          <w:p w14:paraId="147487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57FC04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2487</w:t>
            </w:r>
          </w:p>
        </w:tc>
        <w:tc>
          <w:tcPr>
            <w:tcW w:w="0" w:type="auto"/>
            <w:tcBorders>
              <w:top w:val="nil"/>
              <w:left w:val="nil"/>
              <w:bottom w:val="nil"/>
              <w:right w:val="nil"/>
            </w:tcBorders>
            <w:shd w:val="clear" w:color="auto" w:fill="auto"/>
            <w:noWrap/>
            <w:vAlign w:val="bottom"/>
            <w:hideMark/>
          </w:tcPr>
          <w:p w14:paraId="210017C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492</w:t>
            </w:r>
          </w:p>
        </w:tc>
      </w:tr>
      <w:tr w:rsidR="009C4B3D" w:rsidRPr="009C4B3D" w14:paraId="5F42E76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7CA84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2007</w:t>
            </w:r>
          </w:p>
        </w:tc>
        <w:tc>
          <w:tcPr>
            <w:tcW w:w="0" w:type="auto"/>
            <w:tcBorders>
              <w:top w:val="nil"/>
              <w:left w:val="nil"/>
              <w:bottom w:val="nil"/>
              <w:right w:val="nil"/>
            </w:tcBorders>
            <w:shd w:val="clear" w:color="auto" w:fill="auto"/>
            <w:noWrap/>
            <w:vAlign w:val="bottom"/>
            <w:hideMark/>
          </w:tcPr>
          <w:p w14:paraId="0E50C9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466</w:t>
            </w:r>
          </w:p>
        </w:tc>
        <w:tc>
          <w:tcPr>
            <w:tcW w:w="0" w:type="auto"/>
            <w:tcBorders>
              <w:top w:val="nil"/>
              <w:left w:val="nil"/>
              <w:bottom w:val="nil"/>
              <w:right w:val="single" w:sz="4" w:space="0" w:color="auto"/>
            </w:tcBorders>
            <w:shd w:val="clear" w:color="auto" w:fill="auto"/>
            <w:noWrap/>
            <w:vAlign w:val="bottom"/>
            <w:hideMark/>
          </w:tcPr>
          <w:p w14:paraId="4C49F4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2035</w:t>
            </w:r>
          </w:p>
        </w:tc>
        <w:tc>
          <w:tcPr>
            <w:tcW w:w="0" w:type="auto"/>
            <w:tcBorders>
              <w:top w:val="nil"/>
              <w:left w:val="nil"/>
              <w:bottom w:val="nil"/>
              <w:right w:val="nil"/>
            </w:tcBorders>
            <w:shd w:val="clear" w:color="auto" w:fill="auto"/>
            <w:noWrap/>
            <w:vAlign w:val="bottom"/>
            <w:hideMark/>
          </w:tcPr>
          <w:p w14:paraId="4C3A00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359</w:t>
            </w:r>
          </w:p>
        </w:tc>
        <w:tc>
          <w:tcPr>
            <w:tcW w:w="0" w:type="auto"/>
            <w:tcBorders>
              <w:top w:val="nil"/>
              <w:left w:val="nil"/>
              <w:bottom w:val="nil"/>
              <w:right w:val="nil"/>
            </w:tcBorders>
            <w:shd w:val="clear" w:color="auto" w:fill="auto"/>
            <w:noWrap/>
            <w:vAlign w:val="bottom"/>
            <w:hideMark/>
          </w:tcPr>
          <w:p w14:paraId="68279F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270</w:t>
            </w:r>
          </w:p>
        </w:tc>
        <w:tc>
          <w:tcPr>
            <w:tcW w:w="0" w:type="auto"/>
            <w:tcBorders>
              <w:top w:val="nil"/>
              <w:left w:val="nil"/>
              <w:bottom w:val="nil"/>
              <w:right w:val="nil"/>
            </w:tcBorders>
            <w:shd w:val="clear" w:color="auto" w:fill="auto"/>
            <w:noWrap/>
            <w:vAlign w:val="bottom"/>
            <w:hideMark/>
          </w:tcPr>
          <w:p w14:paraId="530E1B8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w:t>
            </w:r>
          </w:p>
        </w:tc>
      </w:tr>
      <w:tr w:rsidR="009C4B3D" w:rsidRPr="009C4B3D" w14:paraId="162D301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B440B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2008</w:t>
            </w:r>
          </w:p>
        </w:tc>
        <w:tc>
          <w:tcPr>
            <w:tcW w:w="0" w:type="auto"/>
            <w:tcBorders>
              <w:top w:val="nil"/>
              <w:left w:val="nil"/>
              <w:bottom w:val="nil"/>
              <w:right w:val="nil"/>
            </w:tcBorders>
            <w:shd w:val="clear" w:color="auto" w:fill="auto"/>
            <w:noWrap/>
            <w:vAlign w:val="bottom"/>
            <w:hideMark/>
          </w:tcPr>
          <w:p w14:paraId="3222C4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551</w:t>
            </w:r>
          </w:p>
        </w:tc>
        <w:tc>
          <w:tcPr>
            <w:tcW w:w="0" w:type="auto"/>
            <w:tcBorders>
              <w:top w:val="nil"/>
              <w:left w:val="nil"/>
              <w:bottom w:val="nil"/>
              <w:right w:val="single" w:sz="4" w:space="0" w:color="auto"/>
            </w:tcBorders>
            <w:shd w:val="clear" w:color="auto" w:fill="auto"/>
            <w:noWrap/>
            <w:vAlign w:val="bottom"/>
            <w:hideMark/>
          </w:tcPr>
          <w:p w14:paraId="7ACCF8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2409</w:t>
            </w:r>
          </w:p>
        </w:tc>
        <w:tc>
          <w:tcPr>
            <w:tcW w:w="0" w:type="auto"/>
            <w:tcBorders>
              <w:top w:val="nil"/>
              <w:left w:val="nil"/>
              <w:bottom w:val="nil"/>
              <w:right w:val="nil"/>
            </w:tcBorders>
            <w:shd w:val="clear" w:color="auto" w:fill="auto"/>
            <w:noWrap/>
            <w:vAlign w:val="bottom"/>
            <w:hideMark/>
          </w:tcPr>
          <w:p w14:paraId="2467D28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w:t>
            </w:r>
          </w:p>
        </w:tc>
        <w:tc>
          <w:tcPr>
            <w:tcW w:w="0" w:type="auto"/>
            <w:tcBorders>
              <w:top w:val="nil"/>
              <w:left w:val="nil"/>
              <w:bottom w:val="nil"/>
              <w:right w:val="nil"/>
            </w:tcBorders>
            <w:shd w:val="clear" w:color="auto" w:fill="auto"/>
            <w:noWrap/>
            <w:vAlign w:val="bottom"/>
            <w:hideMark/>
          </w:tcPr>
          <w:p w14:paraId="3E052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1757</w:t>
            </w:r>
          </w:p>
        </w:tc>
        <w:tc>
          <w:tcPr>
            <w:tcW w:w="0" w:type="auto"/>
            <w:tcBorders>
              <w:top w:val="nil"/>
              <w:left w:val="nil"/>
              <w:bottom w:val="nil"/>
              <w:right w:val="nil"/>
            </w:tcBorders>
            <w:shd w:val="clear" w:color="auto" w:fill="auto"/>
            <w:noWrap/>
            <w:vAlign w:val="bottom"/>
            <w:hideMark/>
          </w:tcPr>
          <w:p w14:paraId="67C1F05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235</w:t>
            </w:r>
          </w:p>
        </w:tc>
      </w:tr>
      <w:tr w:rsidR="009C4B3D" w:rsidRPr="009C4B3D" w14:paraId="46F08B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E9B967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2009</w:t>
            </w:r>
          </w:p>
        </w:tc>
        <w:tc>
          <w:tcPr>
            <w:tcW w:w="0" w:type="auto"/>
            <w:tcBorders>
              <w:top w:val="nil"/>
              <w:left w:val="nil"/>
              <w:bottom w:val="nil"/>
              <w:right w:val="nil"/>
            </w:tcBorders>
            <w:shd w:val="clear" w:color="auto" w:fill="auto"/>
            <w:noWrap/>
            <w:vAlign w:val="bottom"/>
            <w:hideMark/>
          </w:tcPr>
          <w:p w14:paraId="11E8031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488</w:t>
            </w:r>
          </w:p>
        </w:tc>
        <w:tc>
          <w:tcPr>
            <w:tcW w:w="0" w:type="auto"/>
            <w:tcBorders>
              <w:top w:val="nil"/>
              <w:left w:val="nil"/>
              <w:bottom w:val="nil"/>
              <w:right w:val="single" w:sz="4" w:space="0" w:color="auto"/>
            </w:tcBorders>
            <w:shd w:val="clear" w:color="auto" w:fill="auto"/>
            <w:noWrap/>
            <w:vAlign w:val="bottom"/>
            <w:hideMark/>
          </w:tcPr>
          <w:p w14:paraId="0CCC25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2134</w:t>
            </w:r>
          </w:p>
        </w:tc>
        <w:tc>
          <w:tcPr>
            <w:tcW w:w="0" w:type="auto"/>
            <w:tcBorders>
              <w:top w:val="nil"/>
              <w:left w:val="nil"/>
              <w:bottom w:val="nil"/>
              <w:right w:val="nil"/>
            </w:tcBorders>
            <w:shd w:val="clear" w:color="auto" w:fill="auto"/>
            <w:noWrap/>
            <w:vAlign w:val="bottom"/>
            <w:hideMark/>
          </w:tcPr>
          <w:p w14:paraId="0ECC97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59D2BB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908</w:t>
            </w:r>
          </w:p>
        </w:tc>
        <w:tc>
          <w:tcPr>
            <w:tcW w:w="0" w:type="auto"/>
            <w:tcBorders>
              <w:top w:val="nil"/>
              <w:left w:val="nil"/>
              <w:bottom w:val="nil"/>
              <w:right w:val="nil"/>
            </w:tcBorders>
            <w:shd w:val="clear" w:color="auto" w:fill="auto"/>
            <w:noWrap/>
            <w:vAlign w:val="bottom"/>
            <w:hideMark/>
          </w:tcPr>
          <w:p w14:paraId="046C39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r>
      <w:tr w:rsidR="009C4B3D" w:rsidRPr="009C4B3D" w14:paraId="79C5C9E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13B8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2010</w:t>
            </w:r>
          </w:p>
        </w:tc>
        <w:tc>
          <w:tcPr>
            <w:tcW w:w="0" w:type="auto"/>
            <w:tcBorders>
              <w:top w:val="nil"/>
              <w:left w:val="nil"/>
              <w:bottom w:val="nil"/>
              <w:right w:val="nil"/>
            </w:tcBorders>
            <w:shd w:val="clear" w:color="auto" w:fill="auto"/>
            <w:noWrap/>
            <w:vAlign w:val="bottom"/>
            <w:hideMark/>
          </w:tcPr>
          <w:p w14:paraId="309A28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435</w:t>
            </w:r>
          </w:p>
        </w:tc>
        <w:tc>
          <w:tcPr>
            <w:tcW w:w="0" w:type="auto"/>
            <w:tcBorders>
              <w:top w:val="nil"/>
              <w:left w:val="nil"/>
              <w:bottom w:val="nil"/>
              <w:right w:val="single" w:sz="4" w:space="0" w:color="auto"/>
            </w:tcBorders>
            <w:shd w:val="clear" w:color="auto" w:fill="auto"/>
            <w:noWrap/>
            <w:vAlign w:val="bottom"/>
            <w:hideMark/>
          </w:tcPr>
          <w:p w14:paraId="25219DF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1902</w:t>
            </w:r>
          </w:p>
        </w:tc>
        <w:tc>
          <w:tcPr>
            <w:tcW w:w="0" w:type="auto"/>
            <w:tcBorders>
              <w:top w:val="nil"/>
              <w:left w:val="nil"/>
              <w:bottom w:val="nil"/>
              <w:right w:val="nil"/>
            </w:tcBorders>
            <w:shd w:val="clear" w:color="auto" w:fill="auto"/>
            <w:noWrap/>
            <w:vAlign w:val="bottom"/>
            <w:hideMark/>
          </w:tcPr>
          <w:p w14:paraId="15B5BC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780329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1191</w:t>
            </w:r>
          </w:p>
        </w:tc>
        <w:tc>
          <w:tcPr>
            <w:tcW w:w="0" w:type="auto"/>
            <w:tcBorders>
              <w:top w:val="nil"/>
              <w:left w:val="nil"/>
              <w:bottom w:val="nil"/>
              <w:right w:val="nil"/>
            </w:tcBorders>
            <w:shd w:val="clear" w:color="auto" w:fill="auto"/>
            <w:noWrap/>
            <w:vAlign w:val="bottom"/>
            <w:hideMark/>
          </w:tcPr>
          <w:p w14:paraId="2C66AB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3F4488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DEF66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2011</w:t>
            </w:r>
          </w:p>
        </w:tc>
        <w:tc>
          <w:tcPr>
            <w:tcW w:w="0" w:type="auto"/>
            <w:tcBorders>
              <w:top w:val="nil"/>
              <w:left w:val="nil"/>
              <w:bottom w:val="nil"/>
              <w:right w:val="nil"/>
            </w:tcBorders>
            <w:shd w:val="clear" w:color="auto" w:fill="auto"/>
            <w:noWrap/>
            <w:vAlign w:val="bottom"/>
            <w:hideMark/>
          </w:tcPr>
          <w:p w14:paraId="0B9FF82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572</w:t>
            </w:r>
          </w:p>
        </w:tc>
        <w:tc>
          <w:tcPr>
            <w:tcW w:w="0" w:type="auto"/>
            <w:tcBorders>
              <w:top w:val="nil"/>
              <w:left w:val="nil"/>
              <w:bottom w:val="nil"/>
              <w:right w:val="single" w:sz="4" w:space="0" w:color="auto"/>
            </w:tcBorders>
            <w:shd w:val="clear" w:color="auto" w:fill="auto"/>
            <w:noWrap/>
            <w:vAlign w:val="bottom"/>
            <w:hideMark/>
          </w:tcPr>
          <w:p w14:paraId="1300D4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2498</w:t>
            </w:r>
          </w:p>
        </w:tc>
        <w:tc>
          <w:tcPr>
            <w:tcW w:w="0" w:type="auto"/>
            <w:tcBorders>
              <w:top w:val="nil"/>
              <w:left w:val="nil"/>
              <w:bottom w:val="nil"/>
              <w:right w:val="nil"/>
            </w:tcBorders>
            <w:shd w:val="clear" w:color="auto" w:fill="auto"/>
            <w:noWrap/>
            <w:vAlign w:val="bottom"/>
            <w:hideMark/>
          </w:tcPr>
          <w:p w14:paraId="21F753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w:t>
            </w:r>
          </w:p>
        </w:tc>
        <w:tc>
          <w:tcPr>
            <w:tcW w:w="0" w:type="auto"/>
            <w:tcBorders>
              <w:top w:val="nil"/>
              <w:left w:val="nil"/>
              <w:bottom w:val="nil"/>
              <w:right w:val="nil"/>
            </w:tcBorders>
            <w:shd w:val="clear" w:color="auto" w:fill="auto"/>
            <w:noWrap/>
            <w:vAlign w:val="bottom"/>
            <w:hideMark/>
          </w:tcPr>
          <w:p w14:paraId="284F6A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1398</w:t>
            </w:r>
          </w:p>
        </w:tc>
        <w:tc>
          <w:tcPr>
            <w:tcW w:w="0" w:type="auto"/>
            <w:tcBorders>
              <w:top w:val="nil"/>
              <w:left w:val="nil"/>
              <w:bottom w:val="nil"/>
              <w:right w:val="nil"/>
            </w:tcBorders>
            <w:shd w:val="clear" w:color="auto" w:fill="auto"/>
            <w:noWrap/>
            <w:vAlign w:val="bottom"/>
            <w:hideMark/>
          </w:tcPr>
          <w:p w14:paraId="09C400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127</w:t>
            </w:r>
          </w:p>
        </w:tc>
      </w:tr>
      <w:tr w:rsidR="009C4B3D" w:rsidRPr="009C4B3D" w14:paraId="0246E14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324A4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2012</w:t>
            </w:r>
          </w:p>
        </w:tc>
        <w:tc>
          <w:tcPr>
            <w:tcW w:w="0" w:type="auto"/>
            <w:tcBorders>
              <w:top w:val="nil"/>
              <w:left w:val="nil"/>
              <w:bottom w:val="nil"/>
              <w:right w:val="nil"/>
            </w:tcBorders>
            <w:shd w:val="clear" w:color="auto" w:fill="auto"/>
            <w:noWrap/>
            <w:vAlign w:val="bottom"/>
            <w:hideMark/>
          </w:tcPr>
          <w:p w14:paraId="6FC7C8C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611</w:t>
            </w:r>
          </w:p>
        </w:tc>
        <w:tc>
          <w:tcPr>
            <w:tcW w:w="0" w:type="auto"/>
            <w:tcBorders>
              <w:top w:val="nil"/>
              <w:left w:val="nil"/>
              <w:bottom w:val="nil"/>
              <w:right w:val="single" w:sz="4" w:space="0" w:color="auto"/>
            </w:tcBorders>
            <w:shd w:val="clear" w:color="auto" w:fill="auto"/>
            <w:noWrap/>
            <w:vAlign w:val="bottom"/>
            <w:hideMark/>
          </w:tcPr>
          <w:p w14:paraId="5E6E1A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2670</w:t>
            </w:r>
          </w:p>
        </w:tc>
        <w:tc>
          <w:tcPr>
            <w:tcW w:w="0" w:type="auto"/>
            <w:tcBorders>
              <w:top w:val="nil"/>
              <w:left w:val="nil"/>
              <w:bottom w:val="nil"/>
              <w:right w:val="nil"/>
            </w:tcBorders>
            <w:shd w:val="clear" w:color="auto" w:fill="auto"/>
            <w:noWrap/>
            <w:vAlign w:val="bottom"/>
            <w:hideMark/>
          </w:tcPr>
          <w:p w14:paraId="40FED1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330</w:t>
            </w:r>
          </w:p>
        </w:tc>
        <w:tc>
          <w:tcPr>
            <w:tcW w:w="0" w:type="auto"/>
            <w:tcBorders>
              <w:top w:val="nil"/>
              <w:left w:val="nil"/>
              <w:bottom w:val="nil"/>
              <w:right w:val="nil"/>
            </w:tcBorders>
            <w:shd w:val="clear" w:color="auto" w:fill="auto"/>
            <w:noWrap/>
            <w:vAlign w:val="bottom"/>
            <w:hideMark/>
          </w:tcPr>
          <w:p w14:paraId="0AB4E96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865</w:t>
            </w:r>
          </w:p>
        </w:tc>
        <w:tc>
          <w:tcPr>
            <w:tcW w:w="0" w:type="auto"/>
            <w:tcBorders>
              <w:top w:val="nil"/>
              <w:left w:val="nil"/>
              <w:bottom w:val="nil"/>
              <w:right w:val="nil"/>
            </w:tcBorders>
            <w:shd w:val="clear" w:color="auto" w:fill="auto"/>
            <w:noWrap/>
            <w:vAlign w:val="bottom"/>
            <w:hideMark/>
          </w:tcPr>
          <w:p w14:paraId="596B3E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0412C52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43CEF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2013</w:t>
            </w:r>
          </w:p>
        </w:tc>
        <w:tc>
          <w:tcPr>
            <w:tcW w:w="0" w:type="auto"/>
            <w:tcBorders>
              <w:top w:val="nil"/>
              <w:left w:val="nil"/>
              <w:bottom w:val="nil"/>
              <w:right w:val="nil"/>
            </w:tcBorders>
            <w:shd w:val="clear" w:color="auto" w:fill="auto"/>
            <w:noWrap/>
            <w:vAlign w:val="bottom"/>
            <w:hideMark/>
          </w:tcPr>
          <w:p w14:paraId="60C4AB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726</w:t>
            </w:r>
          </w:p>
        </w:tc>
        <w:tc>
          <w:tcPr>
            <w:tcW w:w="0" w:type="auto"/>
            <w:tcBorders>
              <w:top w:val="nil"/>
              <w:left w:val="nil"/>
              <w:bottom w:val="nil"/>
              <w:right w:val="single" w:sz="4" w:space="0" w:color="auto"/>
            </w:tcBorders>
            <w:shd w:val="clear" w:color="auto" w:fill="auto"/>
            <w:noWrap/>
            <w:vAlign w:val="bottom"/>
            <w:hideMark/>
          </w:tcPr>
          <w:p w14:paraId="7401A47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3171</w:t>
            </w:r>
          </w:p>
        </w:tc>
        <w:tc>
          <w:tcPr>
            <w:tcW w:w="0" w:type="auto"/>
            <w:tcBorders>
              <w:top w:val="nil"/>
              <w:left w:val="nil"/>
              <w:bottom w:val="nil"/>
              <w:right w:val="nil"/>
            </w:tcBorders>
            <w:shd w:val="clear" w:color="auto" w:fill="auto"/>
            <w:noWrap/>
            <w:vAlign w:val="bottom"/>
            <w:hideMark/>
          </w:tcPr>
          <w:p w14:paraId="7E0FFE2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c>
          <w:tcPr>
            <w:tcW w:w="0" w:type="auto"/>
            <w:tcBorders>
              <w:top w:val="nil"/>
              <w:left w:val="nil"/>
              <w:bottom w:val="nil"/>
              <w:right w:val="nil"/>
            </w:tcBorders>
            <w:shd w:val="clear" w:color="auto" w:fill="auto"/>
            <w:noWrap/>
            <w:vAlign w:val="bottom"/>
            <w:hideMark/>
          </w:tcPr>
          <w:p w14:paraId="469678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909</w:t>
            </w:r>
          </w:p>
        </w:tc>
        <w:tc>
          <w:tcPr>
            <w:tcW w:w="0" w:type="auto"/>
            <w:tcBorders>
              <w:top w:val="nil"/>
              <w:left w:val="nil"/>
              <w:bottom w:val="nil"/>
              <w:right w:val="nil"/>
            </w:tcBorders>
            <w:shd w:val="clear" w:color="auto" w:fill="auto"/>
            <w:noWrap/>
            <w:vAlign w:val="bottom"/>
            <w:hideMark/>
          </w:tcPr>
          <w:p w14:paraId="1591591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149</w:t>
            </w:r>
          </w:p>
        </w:tc>
      </w:tr>
      <w:tr w:rsidR="009C4B3D" w:rsidRPr="009C4B3D" w14:paraId="3273F15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F2168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2014</w:t>
            </w:r>
          </w:p>
        </w:tc>
        <w:tc>
          <w:tcPr>
            <w:tcW w:w="0" w:type="auto"/>
            <w:tcBorders>
              <w:top w:val="nil"/>
              <w:left w:val="nil"/>
              <w:bottom w:val="nil"/>
              <w:right w:val="nil"/>
            </w:tcBorders>
            <w:shd w:val="clear" w:color="auto" w:fill="auto"/>
            <w:noWrap/>
            <w:vAlign w:val="bottom"/>
            <w:hideMark/>
          </w:tcPr>
          <w:p w14:paraId="1FB92E4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793</w:t>
            </w:r>
          </w:p>
        </w:tc>
        <w:tc>
          <w:tcPr>
            <w:tcW w:w="0" w:type="auto"/>
            <w:tcBorders>
              <w:top w:val="nil"/>
              <w:left w:val="nil"/>
              <w:bottom w:val="nil"/>
              <w:right w:val="single" w:sz="4" w:space="0" w:color="auto"/>
            </w:tcBorders>
            <w:shd w:val="clear" w:color="auto" w:fill="auto"/>
            <w:noWrap/>
            <w:vAlign w:val="bottom"/>
            <w:hideMark/>
          </w:tcPr>
          <w:p w14:paraId="1E304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3467</w:t>
            </w:r>
          </w:p>
        </w:tc>
        <w:tc>
          <w:tcPr>
            <w:tcW w:w="0" w:type="auto"/>
            <w:tcBorders>
              <w:top w:val="nil"/>
              <w:left w:val="nil"/>
              <w:bottom w:val="nil"/>
              <w:right w:val="nil"/>
            </w:tcBorders>
            <w:shd w:val="clear" w:color="auto" w:fill="auto"/>
            <w:noWrap/>
            <w:vAlign w:val="bottom"/>
            <w:hideMark/>
          </w:tcPr>
          <w:p w14:paraId="3E2F2B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293</w:t>
            </w:r>
          </w:p>
        </w:tc>
        <w:tc>
          <w:tcPr>
            <w:tcW w:w="0" w:type="auto"/>
            <w:tcBorders>
              <w:top w:val="nil"/>
              <w:left w:val="nil"/>
              <w:bottom w:val="nil"/>
              <w:right w:val="nil"/>
            </w:tcBorders>
            <w:shd w:val="clear" w:color="auto" w:fill="auto"/>
            <w:noWrap/>
            <w:vAlign w:val="bottom"/>
            <w:hideMark/>
          </w:tcPr>
          <w:p w14:paraId="32AF501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1057</w:t>
            </w:r>
          </w:p>
        </w:tc>
        <w:tc>
          <w:tcPr>
            <w:tcW w:w="0" w:type="auto"/>
            <w:tcBorders>
              <w:top w:val="nil"/>
              <w:left w:val="nil"/>
              <w:bottom w:val="nil"/>
              <w:right w:val="nil"/>
            </w:tcBorders>
            <w:shd w:val="clear" w:color="auto" w:fill="auto"/>
            <w:noWrap/>
            <w:vAlign w:val="bottom"/>
            <w:hideMark/>
          </w:tcPr>
          <w:p w14:paraId="0A9FE07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124</w:t>
            </w:r>
          </w:p>
        </w:tc>
      </w:tr>
      <w:tr w:rsidR="009C4B3D" w:rsidRPr="009C4B3D" w14:paraId="66F2EBB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FEF0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2015</w:t>
            </w:r>
          </w:p>
        </w:tc>
        <w:tc>
          <w:tcPr>
            <w:tcW w:w="0" w:type="auto"/>
            <w:tcBorders>
              <w:top w:val="nil"/>
              <w:left w:val="nil"/>
              <w:bottom w:val="nil"/>
              <w:right w:val="nil"/>
            </w:tcBorders>
            <w:shd w:val="clear" w:color="auto" w:fill="auto"/>
            <w:noWrap/>
            <w:vAlign w:val="bottom"/>
            <w:hideMark/>
          </w:tcPr>
          <w:p w14:paraId="6362D9C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733</w:t>
            </w:r>
          </w:p>
        </w:tc>
        <w:tc>
          <w:tcPr>
            <w:tcW w:w="0" w:type="auto"/>
            <w:tcBorders>
              <w:top w:val="nil"/>
              <w:left w:val="nil"/>
              <w:bottom w:val="nil"/>
              <w:right w:val="single" w:sz="4" w:space="0" w:color="auto"/>
            </w:tcBorders>
            <w:shd w:val="clear" w:color="auto" w:fill="auto"/>
            <w:noWrap/>
            <w:vAlign w:val="bottom"/>
            <w:hideMark/>
          </w:tcPr>
          <w:p w14:paraId="624ABB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3202</w:t>
            </w:r>
          </w:p>
        </w:tc>
        <w:tc>
          <w:tcPr>
            <w:tcW w:w="0" w:type="auto"/>
            <w:tcBorders>
              <w:top w:val="nil"/>
              <w:left w:val="nil"/>
              <w:bottom w:val="nil"/>
              <w:right w:val="nil"/>
            </w:tcBorders>
            <w:shd w:val="clear" w:color="auto" w:fill="auto"/>
            <w:noWrap/>
            <w:vAlign w:val="bottom"/>
            <w:hideMark/>
          </w:tcPr>
          <w:p w14:paraId="680088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370</w:t>
            </w:r>
          </w:p>
        </w:tc>
        <w:tc>
          <w:tcPr>
            <w:tcW w:w="0" w:type="auto"/>
            <w:tcBorders>
              <w:top w:val="nil"/>
              <w:left w:val="nil"/>
              <w:bottom w:val="nil"/>
              <w:right w:val="nil"/>
            </w:tcBorders>
            <w:shd w:val="clear" w:color="auto" w:fill="auto"/>
            <w:noWrap/>
            <w:vAlign w:val="bottom"/>
            <w:hideMark/>
          </w:tcPr>
          <w:p w14:paraId="778B6A1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2068</w:t>
            </w:r>
          </w:p>
        </w:tc>
        <w:tc>
          <w:tcPr>
            <w:tcW w:w="0" w:type="auto"/>
            <w:tcBorders>
              <w:top w:val="nil"/>
              <w:left w:val="nil"/>
              <w:bottom w:val="nil"/>
              <w:right w:val="nil"/>
            </w:tcBorders>
            <w:shd w:val="clear" w:color="auto" w:fill="auto"/>
            <w:noWrap/>
            <w:vAlign w:val="bottom"/>
            <w:hideMark/>
          </w:tcPr>
          <w:p w14:paraId="3A72F3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r>
      <w:tr w:rsidR="009C4B3D" w:rsidRPr="009C4B3D" w14:paraId="3A5AB37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4A34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2016</w:t>
            </w:r>
          </w:p>
        </w:tc>
        <w:tc>
          <w:tcPr>
            <w:tcW w:w="0" w:type="auto"/>
            <w:tcBorders>
              <w:top w:val="nil"/>
              <w:left w:val="nil"/>
              <w:bottom w:val="nil"/>
              <w:right w:val="nil"/>
            </w:tcBorders>
            <w:shd w:val="clear" w:color="auto" w:fill="auto"/>
            <w:noWrap/>
            <w:vAlign w:val="bottom"/>
            <w:hideMark/>
          </w:tcPr>
          <w:p w14:paraId="09BBF6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621</w:t>
            </w:r>
          </w:p>
        </w:tc>
        <w:tc>
          <w:tcPr>
            <w:tcW w:w="0" w:type="auto"/>
            <w:tcBorders>
              <w:top w:val="nil"/>
              <w:left w:val="nil"/>
              <w:bottom w:val="nil"/>
              <w:right w:val="single" w:sz="4" w:space="0" w:color="auto"/>
            </w:tcBorders>
            <w:shd w:val="clear" w:color="auto" w:fill="auto"/>
            <w:noWrap/>
            <w:vAlign w:val="bottom"/>
            <w:hideMark/>
          </w:tcPr>
          <w:p w14:paraId="0ADCDDF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2715</w:t>
            </w:r>
          </w:p>
        </w:tc>
        <w:tc>
          <w:tcPr>
            <w:tcW w:w="0" w:type="auto"/>
            <w:tcBorders>
              <w:top w:val="nil"/>
              <w:left w:val="nil"/>
              <w:bottom w:val="nil"/>
              <w:right w:val="nil"/>
            </w:tcBorders>
            <w:shd w:val="clear" w:color="auto" w:fill="auto"/>
            <w:noWrap/>
            <w:vAlign w:val="bottom"/>
            <w:hideMark/>
          </w:tcPr>
          <w:p w14:paraId="563C58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339</w:t>
            </w:r>
          </w:p>
        </w:tc>
        <w:tc>
          <w:tcPr>
            <w:tcW w:w="0" w:type="auto"/>
            <w:tcBorders>
              <w:top w:val="nil"/>
              <w:left w:val="nil"/>
              <w:bottom w:val="nil"/>
              <w:right w:val="nil"/>
            </w:tcBorders>
            <w:shd w:val="clear" w:color="auto" w:fill="auto"/>
            <w:noWrap/>
            <w:vAlign w:val="bottom"/>
            <w:hideMark/>
          </w:tcPr>
          <w:p w14:paraId="641AEA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3149</w:t>
            </w:r>
          </w:p>
        </w:tc>
        <w:tc>
          <w:tcPr>
            <w:tcW w:w="0" w:type="auto"/>
            <w:tcBorders>
              <w:top w:val="nil"/>
              <w:left w:val="nil"/>
              <w:bottom w:val="nil"/>
              <w:right w:val="nil"/>
            </w:tcBorders>
            <w:shd w:val="clear" w:color="auto" w:fill="auto"/>
            <w:noWrap/>
            <w:vAlign w:val="bottom"/>
            <w:hideMark/>
          </w:tcPr>
          <w:p w14:paraId="77A61A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536</w:t>
            </w:r>
          </w:p>
        </w:tc>
      </w:tr>
      <w:tr w:rsidR="009C4B3D" w:rsidRPr="009C4B3D" w14:paraId="48D17D5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A4D5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2017</w:t>
            </w:r>
          </w:p>
        </w:tc>
        <w:tc>
          <w:tcPr>
            <w:tcW w:w="0" w:type="auto"/>
            <w:tcBorders>
              <w:top w:val="nil"/>
              <w:left w:val="nil"/>
              <w:bottom w:val="nil"/>
              <w:right w:val="nil"/>
            </w:tcBorders>
            <w:shd w:val="clear" w:color="auto" w:fill="auto"/>
            <w:noWrap/>
            <w:vAlign w:val="bottom"/>
            <w:hideMark/>
          </w:tcPr>
          <w:p w14:paraId="02AAB1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544</w:t>
            </w:r>
          </w:p>
        </w:tc>
        <w:tc>
          <w:tcPr>
            <w:tcW w:w="0" w:type="auto"/>
            <w:tcBorders>
              <w:top w:val="nil"/>
              <w:left w:val="nil"/>
              <w:bottom w:val="nil"/>
              <w:right w:val="single" w:sz="4" w:space="0" w:color="auto"/>
            </w:tcBorders>
            <w:shd w:val="clear" w:color="auto" w:fill="auto"/>
            <w:noWrap/>
            <w:vAlign w:val="bottom"/>
            <w:hideMark/>
          </w:tcPr>
          <w:p w14:paraId="696C272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2377</w:t>
            </w:r>
          </w:p>
        </w:tc>
        <w:tc>
          <w:tcPr>
            <w:tcW w:w="0" w:type="auto"/>
            <w:tcBorders>
              <w:top w:val="nil"/>
              <w:left w:val="nil"/>
              <w:bottom w:val="nil"/>
              <w:right w:val="nil"/>
            </w:tcBorders>
            <w:shd w:val="clear" w:color="auto" w:fill="auto"/>
            <w:noWrap/>
            <w:vAlign w:val="bottom"/>
            <w:hideMark/>
          </w:tcPr>
          <w:p w14:paraId="7526E4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349</w:t>
            </w:r>
          </w:p>
        </w:tc>
        <w:tc>
          <w:tcPr>
            <w:tcW w:w="0" w:type="auto"/>
            <w:tcBorders>
              <w:top w:val="nil"/>
              <w:left w:val="nil"/>
              <w:bottom w:val="nil"/>
              <w:right w:val="nil"/>
            </w:tcBorders>
            <w:shd w:val="clear" w:color="auto" w:fill="auto"/>
            <w:noWrap/>
            <w:vAlign w:val="bottom"/>
            <w:hideMark/>
          </w:tcPr>
          <w:p w14:paraId="701BD1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2802</w:t>
            </w:r>
          </w:p>
        </w:tc>
        <w:tc>
          <w:tcPr>
            <w:tcW w:w="0" w:type="auto"/>
            <w:tcBorders>
              <w:top w:val="nil"/>
              <w:left w:val="nil"/>
              <w:bottom w:val="nil"/>
              <w:right w:val="nil"/>
            </w:tcBorders>
            <w:shd w:val="clear" w:color="auto" w:fill="auto"/>
            <w:noWrap/>
            <w:vAlign w:val="bottom"/>
            <w:hideMark/>
          </w:tcPr>
          <w:p w14:paraId="763ACCD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447</w:t>
            </w:r>
          </w:p>
        </w:tc>
      </w:tr>
      <w:tr w:rsidR="009C4B3D" w:rsidRPr="009C4B3D" w14:paraId="634362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7C36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2018</w:t>
            </w:r>
          </w:p>
        </w:tc>
        <w:tc>
          <w:tcPr>
            <w:tcW w:w="0" w:type="auto"/>
            <w:tcBorders>
              <w:top w:val="nil"/>
              <w:left w:val="nil"/>
              <w:bottom w:val="nil"/>
              <w:right w:val="nil"/>
            </w:tcBorders>
            <w:shd w:val="clear" w:color="auto" w:fill="auto"/>
            <w:noWrap/>
            <w:vAlign w:val="bottom"/>
            <w:hideMark/>
          </w:tcPr>
          <w:p w14:paraId="0E1C9D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418</w:t>
            </w:r>
          </w:p>
        </w:tc>
        <w:tc>
          <w:tcPr>
            <w:tcW w:w="0" w:type="auto"/>
            <w:tcBorders>
              <w:top w:val="nil"/>
              <w:left w:val="nil"/>
              <w:bottom w:val="nil"/>
              <w:right w:val="single" w:sz="4" w:space="0" w:color="auto"/>
            </w:tcBorders>
            <w:shd w:val="clear" w:color="auto" w:fill="auto"/>
            <w:noWrap/>
            <w:vAlign w:val="bottom"/>
            <w:hideMark/>
          </w:tcPr>
          <w:p w14:paraId="7AE0B22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1827</w:t>
            </w:r>
          </w:p>
        </w:tc>
        <w:tc>
          <w:tcPr>
            <w:tcW w:w="0" w:type="auto"/>
            <w:tcBorders>
              <w:top w:val="nil"/>
              <w:left w:val="nil"/>
              <w:bottom w:val="nil"/>
              <w:right w:val="nil"/>
            </w:tcBorders>
            <w:shd w:val="clear" w:color="auto" w:fill="auto"/>
            <w:noWrap/>
            <w:vAlign w:val="bottom"/>
            <w:hideMark/>
          </w:tcPr>
          <w:p w14:paraId="191F42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F4B16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2996</w:t>
            </w:r>
          </w:p>
        </w:tc>
        <w:tc>
          <w:tcPr>
            <w:tcW w:w="0" w:type="auto"/>
            <w:tcBorders>
              <w:top w:val="nil"/>
              <w:left w:val="nil"/>
              <w:bottom w:val="nil"/>
              <w:right w:val="nil"/>
            </w:tcBorders>
            <w:shd w:val="clear" w:color="auto" w:fill="auto"/>
            <w:noWrap/>
            <w:vAlign w:val="bottom"/>
            <w:hideMark/>
          </w:tcPr>
          <w:p w14:paraId="5EA1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367</w:t>
            </w:r>
          </w:p>
        </w:tc>
      </w:tr>
      <w:tr w:rsidR="009C4B3D" w:rsidRPr="009C4B3D" w14:paraId="18792C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B36083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2019</w:t>
            </w:r>
          </w:p>
        </w:tc>
        <w:tc>
          <w:tcPr>
            <w:tcW w:w="0" w:type="auto"/>
            <w:tcBorders>
              <w:top w:val="nil"/>
              <w:left w:val="nil"/>
              <w:bottom w:val="nil"/>
              <w:right w:val="nil"/>
            </w:tcBorders>
            <w:shd w:val="clear" w:color="auto" w:fill="auto"/>
            <w:noWrap/>
            <w:vAlign w:val="bottom"/>
            <w:hideMark/>
          </w:tcPr>
          <w:p w14:paraId="52E701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301</w:t>
            </w:r>
          </w:p>
        </w:tc>
        <w:tc>
          <w:tcPr>
            <w:tcW w:w="0" w:type="auto"/>
            <w:tcBorders>
              <w:top w:val="nil"/>
              <w:left w:val="nil"/>
              <w:bottom w:val="nil"/>
              <w:right w:val="single" w:sz="4" w:space="0" w:color="auto"/>
            </w:tcBorders>
            <w:shd w:val="clear" w:color="auto" w:fill="auto"/>
            <w:noWrap/>
            <w:vAlign w:val="bottom"/>
            <w:hideMark/>
          </w:tcPr>
          <w:p w14:paraId="033430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1316</w:t>
            </w:r>
          </w:p>
        </w:tc>
        <w:tc>
          <w:tcPr>
            <w:tcW w:w="0" w:type="auto"/>
            <w:tcBorders>
              <w:top w:val="nil"/>
              <w:left w:val="nil"/>
              <w:bottom w:val="nil"/>
              <w:right w:val="nil"/>
            </w:tcBorders>
            <w:shd w:val="clear" w:color="auto" w:fill="auto"/>
            <w:noWrap/>
            <w:vAlign w:val="bottom"/>
            <w:hideMark/>
          </w:tcPr>
          <w:p w14:paraId="04255AA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264</w:t>
            </w:r>
          </w:p>
        </w:tc>
        <w:tc>
          <w:tcPr>
            <w:tcW w:w="0" w:type="auto"/>
            <w:tcBorders>
              <w:top w:val="nil"/>
              <w:left w:val="nil"/>
              <w:bottom w:val="nil"/>
              <w:right w:val="nil"/>
            </w:tcBorders>
            <w:shd w:val="clear" w:color="auto" w:fill="auto"/>
            <w:noWrap/>
            <w:vAlign w:val="bottom"/>
            <w:hideMark/>
          </w:tcPr>
          <w:p w14:paraId="2813043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1230</w:t>
            </w:r>
          </w:p>
        </w:tc>
        <w:tc>
          <w:tcPr>
            <w:tcW w:w="0" w:type="auto"/>
            <w:tcBorders>
              <w:top w:val="nil"/>
              <w:left w:val="nil"/>
              <w:bottom w:val="nil"/>
              <w:right w:val="nil"/>
            </w:tcBorders>
            <w:shd w:val="clear" w:color="auto" w:fill="auto"/>
            <w:noWrap/>
            <w:vAlign w:val="bottom"/>
            <w:hideMark/>
          </w:tcPr>
          <w:p w14:paraId="7C95C3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r w:rsidR="009C4B3D" w:rsidRPr="009C4B3D" w14:paraId="0BA689D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BBC424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2020</w:t>
            </w:r>
          </w:p>
        </w:tc>
        <w:tc>
          <w:tcPr>
            <w:tcW w:w="0" w:type="auto"/>
            <w:tcBorders>
              <w:top w:val="nil"/>
              <w:left w:val="nil"/>
              <w:bottom w:val="nil"/>
              <w:right w:val="nil"/>
            </w:tcBorders>
            <w:shd w:val="clear" w:color="auto" w:fill="auto"/>
            <w:noWrap/>
            <w:vAlign w:val="bottom"/>
            <w:hideMark/>
          </w:tcPr>
          <w:p w14:paraId="00488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231</w:t>
            </w:r>
          </w:p>
        </w:tc>
        <w:tc>
          <w:tcPr>
            <w:tcW w:w="0" w:type="auto"/>
            <w:tcBorders>
              <w:top w:val="nil"/>
              <w:left w:val="nil"/>
              <w:bottom w:val="nil"/>
              <w:right w:val="single" w:sz="4" w:space="0" w:color="auto"/>
            </w:tcBorders>
            <w:shd w:val="clear" w:color="auto" w:fill="auto"/>
            <w:noWrap/>
            <w:vAlign w:val="bottom"/>
            <w:hideMark/>
          </w:tcPr>
          <w:p w14:paraId="7876AA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1008</w:t>
            </w:r>
          </w:p>
        </w:tc>
        <w:tc>
          <w:tcPr>
            <w:tcW w:w="0" w:type="auto"/>
            <w:tcBorders>
              <w:top w:val="nil"/>
              <w:left w:val="nil"/>
              <w:bottom w:val="nil"/>
              <w:right w:val="nil"/>
            </w:tcBorders>
            <w:shd w:val="clear" w:color="auto" w:fill="auto"/>
            <w:noWrap/>
            <w:vAlign w:val="bottom"/>
            <w:hideMark/>
          </w:tcPr>
          <w:p w14:paraId="7B7808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46E380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20CDA1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2A94A6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F03CF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2021</w:t>
            </w:r>
          </w:p>
        </w:tc>
        <w:tc>
          <w:tcPr>
            <w:tcW w:w="0" w:type="auto"/>
            <w:tcBorders>
              <w:top w:val="nil"/>
              <w:left w:val="nil"/>
              <w:bottom w:val="nil"/>
              <w:right w:val="nil"/>
            </w:tcBorders>
            <w:shd w:val="clear" w:color="auto" w:fill="auto"/>
            <w:noWrap/>
            <w:vAlign w:val="bottom"/>
            <w:hideMark/>
          </w:tcPr>
          <w:p w14:paraId="204426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189</w:t>
            </w:r>
          </w:p>
        </w:tc>
        <w:tc>
          <w:tcPr>
            <w:tcW w:w="0" w:type="auto"/>
            <w:tcBorders>
              <w:top w:val="nil"/>
              <w:left w:val="nil"/>
              <w:bottom w:val="nil"/>
              <w:right w:val="single" w:sz="4" w:space="0" w:color="auto"/>
            </w:tcBorders>
            <w:shd w:val="clear" w:color="auto" w:fill="auto"/>
            <w:noWrap/>
            <w:vAlign w:val="bottom"/>
            <w:hideMark/>
          </w:tcPr>
          <w:p w14:paraId="717B3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827</w:t>
            </w:r>
          </w:p>
        </w:tc>
        <w:tc>
          <w:tcPr>
            <w:tcW w:w="0" w:type="auto"/>
            <w:tcBorders>
              <w:top w:val="nil"/>
              <w:left w:val="nil"/>
              <w:bottom w:val="nil"/>
              <w:right w:val="nil"/>
            </w:tcBorders>
            <w:shd w:val="clear" w:color="auto" w:fill="auto"/>
            <w:noWrap/>
            <w:vAlign w:val="bottom"/>
            <w:hideMark/>
          </w:tcPr>
          <w:p w14:paraId="204E9F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255</w:t>
            </w:r>
          </w:p>
        </w:tc>
        <w:tc>
          <w:tcPr>
            <w:tcW w:w="0" w:type="auto"/>
            <w:tcBorders>
              <w:top w:val="nil"/>
              <w:left w:val="nil"/>
              <w:bottom w:val="nil"/>
              <w:right w:val="nil"/>
            </w:tcBorders>
            <w:shd w:val="clear" w:color="auto" w:fill="auto"/>
            <w:noWrap/>
            <w:vAlign w:val="bottom"/>
            <w:hideMark/>
          </w:tcPr>
          <w:p w14:paraId="034A39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3167</w:t>
            </w:r>
          </w:p>
        </w:tc>
        <w:tc>
          <w:tcPr>
            <w:tcW w:w="0" w:type="auto"/>
            <w:tcBorders>
              <w:top w:val="nil"/>
              <w:left w:val="nil"/>
              <w:bottom w:val="nil"/>
              <w:right w:val="nil"/>
            </w:tcBorders>
            <w:shd w:val="clear" w:color="auto" w:fill="auto"/>
            <w:noWrap/>
            <w:vAlign w:val="bottom"/>
            <w:hideMark/>
          </w:tcPr>
          <w:p w14:paraId="51865C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531</w:t>
            </w:r>
          </w:p>
        </w:tc>
      </w:tr>
      <w:tr w:rsidR="009C4B3D" w:rsidRPr="009C4B3D" w14:paraId="712A3F79"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23CB2C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2022</w:t>
            </w:r>
          </w:p>
        </w:tc>
        <w:tc>
          <w:tcPr>
            <w:tcW w:w="0" w:type="auto"/>
            <w:tcBorders>
              <w:top w:val="nil"/>
              <w:left w:val="nil"/>
              <w:bottom w:val="single" w:sz="4" w:space="0" w:color="auto"/>
              <w:right w:val="nil"/>
            </w:tcBorders>
            <w:shd w:val="clear" w:color="auto" w:fill="auto"/>
            <w:noWrap/>
            <w:vAlign w:val="bottom"/>
            <w:hideMark/>
          </w:tcPr>
          <w:p w14:paraId="4488CBB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EFBBF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1115</w:t>
            </w:r>
          </w:p>
        </w:tc>
        <w:tc>
          <w:tcPr>
            <w:tcW w:w="0" w:type="auto"/>
            <w:tcBorders>
              <w:top w:val="nil"/>
              <w:left w:val="nil"/>
              <w:bottom w:val="single" w:sz="4" w:space="0" w:color="auto"/>
              <w:right w:val="nil"/>
            </w:tcBorders>
            <w:shd w:val="clear" w:color="auto" w:fill="auto"/>
            <w:noWrap/>
            <w:vAlign w:val="bottom"/>
            <w:hideMark/>
          </w:tcPr>
          <w:p w14:paraId="2AF3A4B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w:t>
            </w:r>
          </w:p>
        </w:tc>
        <w:tc>
          <w:tcPr>
            <w:tcW w:w="0" w:type="auto"/>
            <w:tcBorders>
              <w:top w:val="nil"/>
              <w:left w:val="nil"/>
              <w:bottom w:val="single" w:sz="4" w:space="0" w:color="auto"/>
              <w:right w:val="nil"/>
            </w:tcBorders>
            <w:shd w:val="clear" w:color="auto" w:fill="auto"/>
            <w:noWrap/>
            <w:vAlign w:val="bottom"/>
            <w:hideMark/>
          </w:tcPr>
          <w:p w14:paraId="600395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2388</w:t>
            </w:r>
          </w:p>
        </w:tc>
        <w:tc>
          <w:tcPr>
            <w:tcW w:w="0" w:type="auto"/>
            <w:tcBorders>
              <w:top w:val="nil"/>
              <w:left w:val="nil"/>
              <w:bottom w:val="single" w:sz="4" w:space="0" w:color="auto"/>
              <w:right w:val="nil"/>
            </w:tcBorders>
            <w:shd w:val="clear" w:color="auto" w:fill="auto"/>
            <w:noWrap/>
            <w:vAlign w:val="bottom"/>
            <w:hideMark/>
          </w:tcPr>
          <w:p w14:paraId="049C09A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66B27C8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CD20AED"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Mean</w:t>
            </w:r>
          </w:p>
        </w:tc>
        <w:tc>
          <w:tcPr>
            <w:tcW w:w="0" w:type="auto"/>
            <w:tcBorders>
              <w:top w:val="nil"/>
              <w:left w:val="nil"/>
              <w:bottom w:val="nil"/>
              <w:right w:val="nil"/>
            </w:tcBorders>
            <w:shd w:val="clear" w:color="auto" w:fill="auto"/>
            <w:noWrap/>
            <w:vAlign w:val="bottom"/>
            <w:hideMark/>
          </w:tcPr>
          <w:p w14:paraId="20FA1D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single" w:sz="4" w:space="0" w:color="auto"/>
            </w:tcBorders>
            <w:shd w:val="clear" w:color="auto" w:fill="auto"/>
            <w:noWrap/>
            <w:vAlign w:val="bottom"/>
            <w:hideMark/>
          </w:tcPr>
          <w:p w14:paraId="364EB8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1626</w:t>
            </w:r>
          </w:p>
        </w:tc>
        <w:tc>
          <w:tcPr>
            <w:tcW w:w="0" w:type="auto"/>
            <w:tcBorders>
              <w:top w:val="nil"/>
              <w:left w:val="nil"/>
              <w:bottom w:val="nil"/>
              <w:right w:val="nil"/>
            </w:tcBorders>
            <w:shd w:val="clear" w:color="auto" w:fill="auto"/>
            <w:noWrap/>
            <w:vAlign w:val="bottom"/>
            <w:hideMark/>
          </w:tcPr>
          <w:p w14:paraId="05115C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062535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1661</w:t>
            </w:r>
          </w:p>
        </w:tc>
        <w:tc>
          <w:tcPr>
            <w:tcW w:w="0" w:type="auto"/>
            <w:tcBorders>
              <w:top w:val="nil"/>
              <w:left w:val="nil"/>
              <w:bottom w:val="nil"/>
              <w:right w:val="nil"/>
            </w:tcBorders>
            <w:shd w:val="clear" w:color="auto" w:fill="auto"/>
            <w:noWrap/>
            <w:vAlign w:val="bottom"/>
            <w:hideMark/>
          </w:tcPr>
          <w:p w14:paraId="5C8147F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bl>
    <w:p w14:paraId="685F86C1" w14:textId="77777777" w:rsidR="000C4856" w:rsidRDefault="000C4856" w:rsidP="000C4856"/>
    <w:p w14:paraId="33C179CC" w14:textId="77777777" w:rsidR="0090614F" w:rsidRDefault="0090614F" w:rsidP="0004023B">
      <w:pPr>
        <w:pStyle w:val="Caption"/>
        <w:keepNext/>
      </w:pPr>
      <w:bookmarkStart w:id="79" w:name="_Ref144749543"/>
    </w:p>
    <w:p w14:paraId="206A5F3A" w14:textId="77777777" w:rsidR="0004023B" w:rsidRDefault="0004023B" w:rsidP="0004023B">
      <w:pPr>
        <w:pStyle w:val="Caption"/>
        <w:keepNext/>
      </w:pPr>
      <w:bookmarkStart w:id="80" w:name="_Ref145423283"/>
      <w:commentRangeStart w:id="81"/>
      <w:commentRangeStart w:id="82"/>
      <w:r>
        <w:t xml:space="preserve">Table </w:t>
      </w:r>
      <w:fldSimple w:instr=" SEQ Table \* ARABIC ">
        <w:r w:rsidR="00C1315D">
          <w:rPr>
            <w:noProof/>
          </w:rPr>
          <w:t>2</w:t>
        </w:r>
      </w:fldSimple>
      <w:bookmarkEnd w:id="79"/>
      <w:bookmarkEnd w:id="80"/>
      <w:del w:id="83" w:author="Melissa.Haltuch" w:date="2023-09-11T16:30:00Z">
        <w:r w:rsidDel="00B369FF">
          <w:delText xml:space="preserve"> </w:delText>
        </w:r>
      </w:del>
      <w:r>
        <w:t>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commentRangeEnd w:id="81"/>
      <w:r w:rsidR="00B369FF">
        <w:rPr>
          <w:rStyle w:val="CommentReference"/>
          <w:iCs w:val="0"/>
        </w:rPr>
        <w:commentReference w:id="81"/>
      </w:r>
      <w:commentRangeEnd w:id="82"/>
      <w:r w:rsidR="005C72D1">
        <w:rPr>
          <w:rStyle w:val="CommentReference"/>
          <w:iCs w:val="0"/>
        </w:rPr>
        <w:commentReference w:id="82"/>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14:paraId="145C1E6D"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2BD3FEE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14:paraId="7EE78F2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14:paraId="146CC3B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14:paraId="2B9BE0A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14:paraId="160706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14:paraId="26A41651"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14:paraId="7FF8E54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14:paraId="0A81F745"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14:paraId="36F7D76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14:paraId="5D0E5863"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14:paraId="0A61B7F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14:paraId="61DC3F92"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14:paraId="597FBB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14:paraId="26B7ADBE" w14:textId="77777777" w:rsidTr="007713C0">
        <w:trPr>
          <w:jc w:val="center"/>
        </w:trPr>
        <w:tc>
          <w:tcPr>
            <w:tcW w:w="672" w:type="dxa"/>
            <w:tcBorders>
              <w:top w:val="single" w:sz="4" w:space="0" w:color="auto"/>
              <w:left w:val="nil"/>
              <w:bottom w:val="nil"/>
              <w:right w:val="nil"/>
            </w:tcBorders>
            <w:shd w:val="clear" w:color="auto" w:fill="auto"/>
            <w:noWrap/>
            <w:vAlign w:val="bottom"/>
            <w:hideMark/>
          </w:tcPr>
          <w:p w14:paraId="2D07E79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14:paraId="234C0A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14:paraId="373BECBA"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14:paraId="10F56AB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14:paraId="320B015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14:paraId="6B3E1AF3"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14:paraId="489CC1A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14:paraId="40BE1AB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14:paraId="5814437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14:paraId="1C6CE3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14:paraId="1858EE3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14:paraId="1A05CB52" w14:textId="77777777" w:rsidTr="007713C0">
        <w:trPr>
          <w:jc w:val="center"/>
        </w:trPr>
        <w:tc>
          <w:tcPr>
            <w:tcW w:w="672" w:type="dxa"/>
            <w:tcBorders>
              <w:top w:val="nil"/>
              <w:left w:val="nil"/>
              <w:bottom w:val="dashed" w:sz="4" w:space="0" w:color="auto"/>
              <w:right w:val="nil"/>
            </w:tcBorders>
            <w:shd w:val="clear" w:color="auto" w:fill="auto"/>
            <w:noWrap/>
            <w:vAlign w:val="bottom"/>
            <w:hideMark/>
          </w:tcPr>
          <w:p w14:paraId="6F910BD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14:paraId="2A81262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14:paraId="37A2872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14:paraId="7127D83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14:paraId="209E3875"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14:paraId="70E893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14:paraId="257C161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14:paraId="2469382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14:paraId="739C971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14:paraId="595D6CE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14:paraId="7026C2A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14:paraId="14CEB346" w14:textId="77777777" w:rsidTr="007713C0">
        <w:trPr>
          <w:jc w:val="center"/>
        </w:trPr>
        <w:tc>
          <w:tcPr>
            <w:tcW w:w="672" w:type="dxa"/>
            <w:tcBorders>
              <w:top w:val="dashed" w:sz="4" w:space="0" w:color="auto"/>
              <w:left w:val="nil"/>
              <w:bottom w:val="nil"/>
              <w:right w:val="nil"/>
            </w:tcBorders>
            <w:shd w:val="clear" w:color="auto" w:fill="auto"/>
            <w:noWrap/>
            <w:vAlign w:val="bottom"/>
            <w:hideMark/>
          </w:tcPr>
          <w:p w14:paraId="6B55D60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14:paraId="570121E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14:paraId="617DDCCD"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14:paraId="348C8E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14:paraId="0F4098E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14:paraId="3C37B82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14:paraId="40A18E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14:paraId="10EE7E5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14:paraId="2871D5F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14:paraId="3229BF4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14:paraId="069B747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14:paraId="5F85BAED" w14:textId="77777777" w:rsidTr="007713C0">
        <w:trPr>
          <w:jc w:val="center"/>
        </w:trPr>
        <w:tc>
          <w:tcPr>
            <w:tcW w:w="672" w:type="dxa"/>
            <w:tcBorders>
              <w:top w:val="nil"/>
              <w:left w:val="nil"/>
              <w:bottom w:val="nil"/>
              <w:right w:val="nil"/>
            </w:tcBorders>
            <w:shd w:val="clear" w:color="auto" w:fill="auto"/>
            <w:noWrap/>
            <w:vAlign w:val="bottom"/>
            <w:hideMark/>
          </w:tcPr>
          <w:p w14:paraId="58C03BF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14:paraId="61C8C9F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14:paraId="6EF9102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14:paraId="63EC7E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14:paraId="02ADB92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14:paraId="5DA5F37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14:paraId="427A5A0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14:paraId="6ADC8CB1"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2A0E4D7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14:paraId="01BE050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14:paraId="71D3A59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14:paraId="21F2F0A8" w14:textId="77777777" w:rsidTr="007713C0">
        <w:trPr>
          <w:jc w:val="center"/>
        </w:trPr>
        <w:tc>
          <w:tcPr>
            <w:tcW w:w="672" w:type="dxa"/>
            <w:tcBorders>
              <w:top w:val="nil"/>
              <w:left w:val="nil"/>
              <w:bottom w:val="nil"/>
              <w:right w:val="nil"/>
            </w:tcBorders>
            <w:shd w:val="clear" w:color="auto" w:fill="auto"/>
            <w:noWrap/>
            <w:vAlign w:val="bottom"/>
            <w:hideMark/>
          </w:tcPr>
          <w:p w14:paraId="2860F1BD"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14:paraId="2A2698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14:paraId="25BF0DB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14:paraId="2D7CF02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14:paraId="2D15F27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14:paraId="3E049BF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14:paraId="51DF7A6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14:paraId="0567224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6099B5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14:paraId="03D5284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14:paraId="2376DC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14:paraId="64356A6C" w14:textId="77777777" w:rsidTr="007713C0">
        <w:trPr>
          <w:jc w:val="center"/>
        </w:trPr>
        <w:tc>
          <w:tcPr>
            <w:tcW w:w="672" w:type="dxa"/>
            <w:tcBorders>
              <w:top w:val="nil"/>
              <w:left w:val="nil"/>
              <w:right w:val="nil"/>
            </w:tcBorders>
            <w:shd w:val="clear" w:color="auto" w:fill="auto"/>
            <w:noWrap/>
            <w:vAlign w:val="bottom"/>
            <w:hideMark/>
          </w:tcPr>
          <w:p w14:paraId="0007133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14:paraId="2A78983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14:paraId="6F75610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14:paraId="051773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14:paraId="6FA688B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14:paraId="62D825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14:paraId="1930235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14:paraId="66C8749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14:paraId="332E3A6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14:paraId="0F83179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14:paraId="332D196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14:paraId="157C7CAB"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7040ACC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14:paraId="7C31AF6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14:paraId="1921E89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14:paraId="44E4C64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14:paraId="1797F22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14:paraId="3B30AF6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14:paraId="55C522C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14:paraId="06D541B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14:paraId="3E4777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14:paraId="56B8B30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14:paraId="06B9805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14:paraId="63C76C68" w14:textId="77777777" w:rsidR="008918A5" w:rsidRDefault="008918A5" w:rsidP="000C4856">
      <w:pPr>
        <w:pStyle w:val="Caption"/>
        <w:keepNext/>
      </w:pPr>
      <w:bookmarkStart w:id="84" w:name="_Ref144749533"/>
    </w:p>
    <w:p w14:paraId="7496CC23" w14:textId="77777777" w:rsidR="000C4856" w:rsidRDefault="000C4856" w:rsidP="000C4856">
      <w:pPr>
        <w:pStyle w:val="Caption"/>
        <w:keepNext/>
      </w:pPr>
      <w:bookmarkStart w:id="85" w:name="_Ref145179744"/>
      <w:r>
        <w:t xml:space="preserve">Table </w:t>
      </w:r>
      <w:fldSimple w:instr=" SEQ Table \* ARABIC ">
        <w:r w:rsidR="00C1315D">
          <w:rPr>
            <w:noProof/>
          </w:rPr>
          <w:t>3</w:t>
        </w:r>
      </w:fldSimple>
      <w:bookmarkEnd w:id="84"/>
      <w:bookmarkEnd w:id="85"/>
      <w:r w:rsidR="00B369FF">
        <w:rPr>
          <w:noProof/>
        </w:rPr>
        <w:t>.</w:t>
      </w:r>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1000"/>
        <w:gridCol w:w="726"/>
        <w:gridCol w:w="775"/>
        <w:gridCol w:w="739"/>
      </w:tblGrid>
      <w:tr w:rsidR="00550C3D" w14:paraId="00C3BDD0" w14:textId="77777777"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14:paraId="58224C4E" w14:textId="77777777"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6D63443"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9FC5B5"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7082A6"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551089A"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14:paraId="3F5796E1" w14:textId="77777777" w:rsidTr="007713C0">
        <w:trPr>
          <w:trHeight w:val="144"/>
          <w:jc w:val="center"/>
        </w:trPr>
        <w:tc>
          <w:tcPr>
            <w:tcW w:w="0" w:type="auto"/>
            <w:tcBorders>
              <w:top w:val="single" w:sz="12" w:space="0" w:color="000000"/>
              <w:left w:val="none" w:sz="0" w:space="0" w:color="000000"/>
              <w:right w:val="none" w:sz="0" w:space="0" w:color="000000"/>
            </w:tcBorders>
          </w:tcPr>
          <w:p w14:paraId="70557B1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A5F6FA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A4C3B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98A0CA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014F71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14:paraId="7A1651C0" w14:textId="77777777" w:rsidTr="007713C0">
        <w:trPr>
          <w:trHeight w:val="144"/>
          <w:jc w:val="center"/>
        </w:trPr>
        <w:tc>
          <w:tcPr>
            <w:tcW w:w="0" w:type="auto"/>
            <w:tcBorders>
              <w:left w:val="none" w:sz="0" w:space="0" w:color="000000"/>
              <w:bottom w:val="dashed" w:sz="4" w:space="0" w:color="auto"/>
              <w:right w:val="none" w:sz="0" w:space="0" w:color="000000"/>
            </w:tcBorders>
          </w:tcPr>
          <w:p w14:paraId="1E43FCB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14220A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0EBF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7997E8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969672"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14:paraId="4FFBB60F"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454B37B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A6841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C270B5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EA516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40FB7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19EB858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06842F46"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16516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3D55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B0C9A5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8A33A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14:paraId="1D61424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7B6E3DF1"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4B45B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5BDEDA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3ACD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196C6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14:paraId="4F517163"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739605C"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3281D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ABD57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29378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45300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14:paraId="555D1BA2"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14:paraId="0277B6D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AD06D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9ECC95E" w14:textId="551D46B9" w:rsidR="00550C3D"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F5E26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2FB7FA8" w14:textId="2C0DFB17" w:rsidR="00550C3D" w:rsidRPr="00701543" w:rsidRDefault="00305EE8"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r>
      <w:tr w:rsidR="00550C3D" w14:paraId="52B201F4" w14:textId="77777777" w:rsidTr="007713C0">
        <w:trPr>
          <w:trHeight w:val="144"/>
          <w:jc w:val="center"/>
        </w:trPr>
        <w:tc>
          <w:tcPr>
            <w:tcW w:w="0" w:type="auto"/>
            <w:tcBorders>
              <w:top w:val="single" w:sz="4" w:space="0" w:color="auto"/>
              <w:left w:val="none" w:sz="0" w:space="0" w:color="000000"/>
              <w:right w:val="none" w:sz="0" w:space="0" w:color="000000"/>
            </w:tcBorders>
          </w:tcPr>
          <w:p w14:paraId="6FF9FA41"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640278B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4DDEBE8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753F3E8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164E3E2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14:paraId="1075214D" w14:textId="77777777" w:rsidTr="007713C0">
        <w:trPr>
          <w:trHeight w:val="144"/>
          <w:jc w:val="center"/>
        </w:trPr>
        <w:tc>
          <w:tcPr>
            <w:tcW w:w="0" w:type="auto"/>
            <w:tcBorders>
              <w:left w:val="none" w:sz="0" w:space="0" w:color="000000"/>
              <w:bottom w:val="dashed" w:sz="4" w:space="0" w:color="auto"/>
              <w:right w:val="none" w:sz="0" w:space="0" w:color="000000"/>
            </w:tcBorders>
          </w:tcPr>
          <w:p w14:paraId="1201CD8D"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A3760E1"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98C7C9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9499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8CECC0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14:paraId="3A00641B"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788B3FC4"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1A364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A0B67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85561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570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14:paraId="63A3794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C0D2FA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EB182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0B5AC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A560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82452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14:paraId="458A1B9B"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117074A9"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381F0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0B53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807E3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77C9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14:paraId="583F1EA4"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5E51DDF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BDA36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3269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FCBD5A"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F8FE43"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14:paraId="23ADEEF4"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14:paraId="08874C4D"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986EDD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585EBF4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5DCB1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3E8F8A0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14:paraId="7D3135AC" w14:textId="77777777"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14:paraId="62B4CF05"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D76DE7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4423B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5C01B6C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8CD0B2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14:paraId="741D7334" w14:textId="77777777" w:rsidTr="007713C0">
        <w:trPr>
          <w:trHeight w:val="144"/>
          <w:jc w:val="center"/>
        </w:trPr>
        <w:tc>
          <w:tcPr>
            <w:tcW w:w="0" w:type="auto"/>
            <w:tcBorders>
              <w:bottom w:val="dashed" w:sz="4" w:space="0" w:color="auto"/>
            </w:tcBorders>
            <w:shd w:val="clear" w:color="auto" w:fill="FFFFFF"/>
          </w:tcPr>
          <w:p w14:paraId="63E50044"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14:paraId="6348296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14:paraId="626992E2"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14:paraId="0734DDF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14:paraId="12341BDC"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14:paraId="3A9E7C1E"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14:paraId="28D97925"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93F9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9FB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565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B6D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14:paraId="6982C77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6D0C5F0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022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ABEB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CBA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7BB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14:paraId="76CE0E81"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592C11B3"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F39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DEF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62A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627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44CE795E" w14:textId="77777777" w:rsidTr="00305EE8">
        <w:trPr>
          <w:trHeight w:val="144"/>
          <w:jc w:val="center"/>
        </w:trPr>
        <w:tc>
          <w:tcPr>
            <w:tcW w:w="0" w:type="auto"/>
            <w:tcBorders>
              <w:top w:val="none" w:sz="0" w:space="0" w:color="000000"/>
              <w:left w:val="none" w:sz="0" w:space="0" w:color="000000"/>
              <w:right w:val="none" w:sz="0" w:space="0" w:color="000000"/>
            </w:tcBorders>
            <w:shd w:val="clear" w:color="auto" w:fill="FFFFFF"/>
          </w:tcPr>
          <w:p w14:paraId="5A0F547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2723F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D9C1F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62679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2CCD59"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14:paraId="039A6B01" w14:textId="77777777" w:rsidTr="00305EE8">
        <w:trPr>
          <w:trHeight w:val="144"/>
          <w:jc w:val="center"/>
        </w:trPr>
        <w:tc>
          <w:tcPr>
            <w:tcW w:w="0" w:type="auto"/>
            <w:tcBorders>
              <w:bottom w:val="single" w:sz="4" w:space="0" w:color="auto"/>
            </w:tcBorders>
            <w:shd w:val="clear" w:color="auto" w:fill="FFFFFF"/>
          </w:tcPr>
          <w:p w14:paraId="4012E12B"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14:paraId="2F54F62E"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14:paraId="69750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14:paraId="49C4623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14:paraId="0DF8246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r w:rsidR="00305EE8" w14:paraId="05585589" w14:textId="77777777" w:rsidTr="00305EE8">
        <w:trPr>
          <w:trHeight w:val="144"/>
          <w:jc w:val="center"/>
        </w:trPr>
        <w:tc>
          <w:tcPr>
            <w:tcW w:w="0" w:type="auto"/>
            <w:tcBorders>
              <w:top w:val="single" w:sz="4" w:space="0" w:color="auto"/>
              <w:bottom w:val="single" w:sz="4" w:space="0" w:color="auto"/>
            </w:tcBorders>
            <w:shd w:val="clear" w:color="auto" w:fill="FFFFFF"/>
          </w:tcPr>
          <w:p w14:paraId="63A302AA" w14:textId="51464BD9" w:rsidR="00305EE8" w:rsidRPr="00550C3D" w:rsidRDefault="00305EE8" w:rsidP="00305EE8">
            <w:pPr>
              <w:spacing w:after="0" w:line="240" w:lineRule="auto"/>
              <w:rPr>
                <w:rFonts w:cstheme="minorHAnsi"/>
                <w:sz w:val="16"/>
                <w:szCs w:val="16"/>
              </w:rPr>
            </w:pPr>
            <w:r w:rsidRPr="00550C3D">
              <w:rPr>
                <w:rFonts w:cstheme="minorHAnsi"/>
                <w:sz w:val="16"/>
                <w:szCs w:val="16"/>
              </w:rPr>
              <w:t>MODEL</w:t>
            </w:r>
            <w:r>
              <w:rPr>
                <w:rFonts w:cstheme="minorHAnsi"/>
                <w:sz w:val="16"/>
                <w:szCs w:val="16"/>
              </w:rPr>
              <w:t xml:space="preserve"> </w:t>
            </w:r>
            <w:r w:rsidRPr="00550C3D">
              <w:rPr>
                <w:rFonts w:cstheme="minorHAnsi"/>
                <w:sz w:val="16"/>
                <w:szCs w:val="16"/>
              </w:rPr>
              <w:t>23.1.0.h</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7FAA11DD" w14:textId="37BD6F78"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Survey CAAL</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3A7C50E2" w14:textId="7B22E491"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E37C2D8" w14:textId="77777777"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C3AC304" w14:textId="5ABA1FF0"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r>
    </w:tbl>
    <w:p w14:paraId="5607AD13" w14:textId="77777777" w:rsidR="008918A5" w:rsidRDefault="008918A5" w:rsidP="00767BB7">
      <w:pPr>
        <w:pStyle w:val="Caption"/>
        <w:keepNext/>
      </w:pPr>
      <w:bookmarkStart w:id="86" w:name="_Ref144800759"/>
    </w:p>
    <w:p w14:paraId="7F879614" w14:textId="77777777" w:rsidR="008918A5" w:rsidRDefault="008918A5" w:rsidP="00767BB7">
      <w:pPr>
        <w:pStyle w:val="Caption"/>
        <w:keepNext/>
      </w:pPr>
      <w:r>
        <w:br w:type="page"/>
      </w:r>
    </w:p>
    <w:p w14:paraId="0F9577DA" w14:textId="77777777" w:rsidR="00767BB7" w:rsidRDefault="00767BB7" w:rsidP="00767BB7">
      <w:pPr>
        <w:pStyle w:val="Caption"/>
        <w:keepNext/>
      </w:pPr>
      <w:bookmarkStart w:id="87" w:name="_Ref145179752"/>
      <w:r>
        <w:lastRenderedPageBreak/>
        <w:t xml:space="preserve">Table </w:t>
      </w:r>
      <w:fldSimple w:instr=" SEQ Table \* ARABIC ">
        <w:r w:rsidR="00C1315D">
          <w:rPr>
            <w:noProof/>
          </w:rPr>
          <w:t>4</w:t>
        </w:r>
      </w:fldSimple>
      <w:bookmarkEnd w:id="87"/>
      <w:r w:rsidR="00B369FF">
        <w:t>.</w:t>
      </w:r>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14:paraId="484D520B"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74239FF6"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14:paraId="15BCA24C"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14:paraId="00AAEFE4"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38C1ACB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14:paraId="790C76E5"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6E3A293F" w14:textId="77777777"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14:paraId="62AC7061" w14:textId="7777777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5951491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14:paraId="1E6DA9B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14:paraId="701460FD"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14:paraId="58D9BAC0"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14:paraId="33DE46DF"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14:paraId="71519AC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14:paraId="23B6CA94"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0C6025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14:paraId="5F8058A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14:paraId="59D5651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14:paraId="6A950C0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14:paraId="72FC855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14:paraId="5C938DE1"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14:paraId="2E72779F" w14:textId="7777777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14:paraId="3686617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14:paraId="5C54DF1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14:paraId="3EFED07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14:paraId="50913D86"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14:paraId="6EF2300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14:paraId="5C2910B3"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14:paraId="7B347C5E" w14:textId="7777777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14:paraId="7863EB5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14:paraId="2C4988D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14:paraId="1C132DD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14:paraId="26D18DF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14:paraId="5040B4F8"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14:paraId="5D6B5F51"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14:paraId="75501F17"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2794091A"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752DF419"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14:paraId="7EFA521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14:paraId="642D76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14:paraId="3F396D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1919293F"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14:paraId="35ECF2A0"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1DC5A0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41BC843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14:paraId="7827ED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14:paraId="2EC457A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14:paraId="3D62B7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0F150EFE"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14:paraId="55E48CA0" w14:textId="77777777" w:rsidTr="004D2D47">
        <w:trPr>
          <w:jc w:val="center"/>
        </w:trPr>
        <w:tc>
          <w:tcPr>
            <w:tcW w:w="0" w:type="auto"/>
            <w:tcBorders>
              <w:top w:val="nil"/>
              <w:left w:val="nil"/>
              <w:right w:val="single" w:sz="4" w:space="0" w:color="auto"/>
            </w:tcBorders>
            <w:shd w:val="clear" w:color="auto" w:fill="auto"/>
            <w:noWrap/>
            <w:vAlign w:val="bottom"/>
            <w:hideMark/>
          </w:tcPr>
          <w:p w14:paraId="5E24C17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14:paraId="431F985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14:paraId="2E237FA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14:paraId="22E5A2F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14:paraId="5EA950B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14:paraId="20897F47"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14:paraId="6CE9FE39" w14:textId="7777777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3BF3BB0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14:paraId="105BD54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14:paraId="2E1148A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14:paraId="681C016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14:paraId="156FDAF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14:paraId="7F2FEED3"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14:paraId="67CACE5C" w14:textId="77777777" w:rsidR="00767BB7" w:rsidRDefault="00767BB7" w:rsidP="008C63B6">
      <w:pPr>
        <w:pStyle w:val="Caption"/>
        <w:keepNext/>
      </w:pPr>
    </w:p>
    <w:p w14:paraId="6A5B90C9" w14:textId="77777777" w:rsidR="008C63B6" w:rsidRDefault="008C63B6" w:rsidP="008C63B6">
      <w:pPr>
        <w:pStyle w:val="Caption"/>
        <w:keepNext/>
      </w:pPr>
      <w:bookmarkStart w:id="88" w:name="_Ref145184993"/>
      <w:r>
        <w:t xml:space="preserve">Table </w:t>
      </w:r>
      <w:fldSimple w:instr=" SEQ Table \* ARABIC ">
        <w:r w:rsidR="00C1315D">
          <w:rPr>
            <w:noProof/>
          </w:rPr>
          <w:t>5</w:t>
        </w:r>
      </w:fldSimple>
      <w:bookmarkEnd w:id="86"/>
      <w:bookmarkEnd w:id="88"/>
      <w:r w:rsidR="00B369FF">
        <w:rPr>
          <w:noProof/>
        </w:rPr>
        <w:t>.</w:t>
      </w:r>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14:paraId="75F46D42"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55CE6867" w14:textId="77777777"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14:paraId="6A881B25" w14:textId="77777777"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14:paraId="02865195" w14:textId="77777777"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14:paraId="4388E9E5" w14:textId="77777777" w:rsidTr="00767BB7">
        <w:trPr>
          <w:jc w:val="center"/>
        </w:trPr>
        <w:tc>
          <w:tcPr>
            <w:tcW w:w="1260" w:type="dxa"/>
            <w:tcBorders>
              <w:top w:val="nil"/>
              <w:left w:val="nil"/>
              <w:bottom w:val="single" w:sz="12" w:space="0" w:color="auto"/>
              <w:right w:val="nil"/>
            </w:tcBorders>
            <w:shd w:val="clear" w:color="auto" w:fill="auto"/>
            <w:noWrap/>
            <w:vAlign w:val="bottom"/>
            <w:hideMark/>
          </w:tcPr>
          <w:p w14:paraId="3D107CA8" w14:textId="77777777"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14:paraId="3C8B175E" w14:textId="77777777"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F0C3EED"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14:paraId="53D6D267" w14:textId="77777777"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14:paraId="73529E1E" w14:textId="77777777"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14:paraId="2E3146F1" w14:textId="77777777"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14:paraId="7681DFEA" w14:textId="77777777"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14:paraId="6F77F929"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14:paraId="689E7C2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14:paraId="230CB690"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14:paraId="39C46B1C"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14:paraId="3F4DDED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14:paraId="296BF8B7"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29F63513" w14:textId="77777777"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14:paraId="337B69D0"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14:paraId="2097175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14:paraId="5F6863F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14:paraId="42CED28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14:paraId="136EF41D"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14:paraId="2297AE1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14:paraId="2FFD7820"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347E4AE9" w14:textId="77777777"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14:paraId="655EDE63"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14:paraId="0386568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14:paraId="53B35037"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14:paraId="21192486"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14:paraId="5C9AFAA6" w14:textId="77777777"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14:paraId="408EA79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14:paraId="3BBF49C8" w14:textId="77777777"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14:paraId="22E9682B"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C0C8A88"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14:paraId="382B84F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7898871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0E83604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6110BB30"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14:paraId="59E9F9E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0024E81E"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BF6A749"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F4E05F9"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14:paraId="1F480D3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2A2F658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7756932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4F583854" w14:textId="77777777"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14:paraId="0675BD6B"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6DF06F9C"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9107AA5" w14:textId="77777777" w:rsidTr="004D2D47">
        <w:trPr>
          <w:jc w:val="center"/>
        </w:trPr>
        <w:tc>
          <w:tcPr>
            <w:tcW w:w="1260" w:type="dxa"/>
            <w:tcBorders>
              <w:top w:val="nil"/>
              <w:left w:val="nil"/>
              <w:right w:val="single" w:sz="4" w:space="0" w:color="auto"/>
            </w:tcBorders>
            <w:shd w:val="clear" w:color="auto" w:fill="auto"/>
            <w:noWrap/>
            <w:vAlign w:val="bottom"/>
            <w:hideMark/>
          </w:tcPr>
          <w:p w14:paraId="007C7FD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14:paraId="434189F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14:paraId="445786C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14:paraId="6CDB4E3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14:paraId="3455B6AE"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14:paraId="574E0B5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14:paraId="681642E0" w14:textId="77777777"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14:paraId="3AF4DE79" w14:textId="77777777"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14:paraId="483DDBA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14:paraId="0820ECC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28C7A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14:paraId="2180AD23"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14:paraId="607ECC3D" w14:textId="77777777"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14:paraId="7B6E26A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14:paraId="4BCE0DD1" w14:textId="77777777" w:rsidR="005D69D8" w:rsidRPr="005D69D8" w:rsidRDefault="005D69D8" w:rsidP="005D69D8">
            <w:pPr>
              <w:spacing w:after="0" w:line="240" w:lineRule="auto"/>
              <w:jc w:val="right"/>
              <w:rPr>
                <w:sz w:val="16"/>
                <w:szCs w:val="16"/>
              </w:rPr>
            </w:pPr>
            <w:r w:rsidRPr="005D69D8">
              <w:rPr>
                <w:sz w:val="16"/>
                <w:szCs w:val="16"/>
              </w:rPr>
              <w:t>0.41</w:t>
            </w:r>
          </w:p>
        </w:tc>
      </w:tr>
    </w:tbl>
    <w:p w14:paraId="5F078FBD" w14:textId="77777777" w:rsidR="000C3836" w:rsidRDefault="000C3836" w:rsidP="00312926">
      <w:pPr>
        <w:pStyle w:val="Caption"/>
        <w:keepNext/>
      </w:pPr>
    </w:p>
    <w:p w14:paraId="40221FF3" w14:textId="77777777" w:rsidR="00312926" w:rsidRDefault="00312926" w:rsidP="00FE6842">
      <w:bookmarkStart w:id="89" w:name="_Ref144749456"/>
      <w:r>
        <w:t xml:space="preserve">Table </w:t>
      </w:r>
      <w:fldSimple w:instr=" SEQ Table \* ARABIC ">
        <w:r w:rsidR="00C1315D">
          <w:rPr>
            <w:noProof/>
          </w:rPr>
          <w:t>6</w:t>
        </w:r>
      </w:fldSimple>
      <w:bookmarkEnd w:id="89"/>
      <w:r w:rsidR="00B369FF">
        <w:rPr>
          <w:noProof/>
        </w:rPr>
        <w:t>.</w:t>
      </w:r>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14:paraId="62C910FC" w14:textId="77777777"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30826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0743B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9BDBA6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A472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5C3F9B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F56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C078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14:paraId="6DA95F3A" w14:textId="77777777"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9D8417"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E1397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65DB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A1A3F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C5A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C21E4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1195B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14:paraId="2D376A0F"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B7148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9A6A0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DE1C4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92B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595C19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D30C8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396048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14:paraId="3CD9A8A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EC86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FD7A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5F2FD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BA8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B430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B396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B1D23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14:paraId="3D3F630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8A68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3894CE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590FA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BAD8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0AEE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70781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2BBE4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14:paraId="46C81350"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C81D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FA1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8EC5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4480C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E51E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69CA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9B2AD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14:paraId="2C29576D"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499B2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7598CA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17515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3BAD9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23DE31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B3DE5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094EB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14:paraId="212126BE"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490BB7C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61963C8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14:paraId="5B9E30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A5AD4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14:paraId="14F629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42998A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14:paraId="1775E6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14:paraId="6482E59B"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D811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8CA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3010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EC0D8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D03A01"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4E0E2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81ED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14:paraId="0E10A11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AF4B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F6A93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0C6E2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8E086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73DD4"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2FBA9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A2C2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14:paraId="5769552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0158C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B6DD0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4AF5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BE7E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79583"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2FB1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7761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14:paraId="3C8A609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EF56181"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AAA0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AEE6E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808D9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6818A3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2A0302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6642FC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14:paraId="60C51733"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A8D6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331A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9DAC3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E4FFA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3016DD"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E9DF6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32D02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14:paraId="62D30AD8"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7FCA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7449FE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B7702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5779F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EDD53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B1A51F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C72B4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14:paraId="61F3750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53DD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55359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595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82CEA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3E72D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C8BF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6E4FA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03EF0D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DDEEA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862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94AF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1C4E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FCA8B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E260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AAA31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14:paraId="2A5B5BB6"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AB036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AEA4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EFFF9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2C8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58B6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8A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C27A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B1CB9CD"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DA279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E8B5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5A4C2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D7DA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FE6C5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35BD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A2FE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14:paraId="34161BE4"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10C66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989B4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8A23F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993DD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E1E9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D817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FE7D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14:paraId="3317D6D2"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38D82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C9910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CDCE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7AC21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7564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9B2CB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EAD3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6B01C404"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49906D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DA823B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66E49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0007B2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D824EC2"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B14210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E44A8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14:paraId="1A30B113"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3DC9B52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7E3781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14:paraId="3282CB8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C70D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14:paraId="156672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165416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14:paraId="32FFCB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3B03A0B1"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05D901" w14:textId="77777777"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62D08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E7C5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93B17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0C991E"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5B012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47BB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1F7BD9F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388098"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3A9F5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A4E38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D9BD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48744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FA297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BA54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14:paraId="4920CDB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5FD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37AF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526B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02E3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E8EED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1F3B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C32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14:paraId="5E1C15C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8173E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806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392A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A1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D5FD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7B28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CCB4B7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14:paraId="56AD1BA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7D9B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CD61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20824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3276D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05236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2B89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4F42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66CE0430" w14:textId="77777777"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A0B2C1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9A828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333341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E633A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FC1F4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ECC89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7CE0CC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14:paraId="06F415A3" w14:textId="77777777"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14:paraId="08839E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14:paraId="3C7681C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14:paraId="295CDE5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14:paraId="6ACBB5C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14:paraId="2408A5C0"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14:paraId="7ACB7B4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14:paraId="6B46674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14:paraId="5CEECCC7" w14:textId="77777777" w:rsidR="00312926" w:rsidRDefault="007D002A" w:rsidP="00312926">
      <w:r>
        <w:t xml:space="preserve"> </w:t>
      </w:r>
    </w:p>
    <w:p w14:paraId="5032E1D5" w14:textId="77777777" w:rsidR="008918A5" w:rsidRDefault="008918A5" w:rsidP="00D3773C">
      <w:pPr>
        <w:pStyle w:val="Caption"/>
        <w:keepNext/>
      </w:pPr>
      <w:bookmarkStart w:id="90" w:name="_Ref144906460"/>
      <w:bookmarkStart w:id="91" w:name="_Ref144906451"/>
      <w:r>
        <w:br w:type="page"/>
      </w:r>
    </w:p>
    <w:p w14:paraId="4B0E85AA" w14:textId="77777777" w:rsidR="00D3773C" w:rsidRDefault="00D3773C" w:rsidP="00D3773C">
      <w:pPr>
        <w:pStyle w:val="Caption"/>
        <w:keepNext/>
      </w:pPr>
      <w:bookmarkStart w:id="92" w:name="_Ref145173208"/>
      <w:r>
        <w:lastRenderedPageBreak/>
        <w:t xml:space="preserve">Table </w:t>
      </w:r>
      <w:fldSimple w:instr=" SEQ Table \* ARABIC ">
        <w:r w:rsidR="00C1315D">
          <w:rPr>
            <w:noProof/>
          </w:rPr>
          <w:t>7</w:t>
        </w:r>
      </w:fldSimple>
      <w:bookmarkEnd w:id="90"/>
      <w:bookmarkEnd w:id="92"/>
      <w:r w:rsidR="00B369FF">
        <w:rPr>
          <w:noProof/>
        </w:rPr>
        <w:t>.</w:t>
      </w:r>
      <w:r>
        <w:t xml:space="preserve"> Growth parameter values and standard deviations.</w:t>
      </w:r>
      <w:bookmarkEnd w:id="9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14:paraId="1D6BE7E4" w14:textId="77777777" w:rsidTr="006C2441">
        <w:trPr>
          <w:jc w:val="center"/>
        </w:trPr>
        <w:tc>
          <w:tcPr>
            <w:tcW w:w="0" w:type="auto"/>
            <w:tcBorders>
              <w:top w:val="nil"/>
              <w:left w:val="nil"/>
              <w:bottom w:val="single" w:sz="4" w:space="0" w:color="auto"/>
              <w:right w:val="nil"/>
            </w:tcBorders>
            <w:shd w:val="clear" w:color="auto" w:fill="auto"/>
            <w:noWrap/>
            <w:vAlign w:val="bottom"/>
            <w:hideMark/>
          </w:tcPr>
          <w:p w14:paraId="072AAA1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ACB29D1"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2F0FF006"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177D9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3DDBA88C"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DDC6D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0D213677"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14:paraId="4E333458"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3A554131" w14:textId="77777777" w:rsidTr="006C2441">
        <w:trPr>
          <w:jc w:val="center"/>
        </w:trPr>
        <w:tc>
          <w:tcPr>
            <w:tcW w:w="0" w:type="auto"/>
            <w:tcBorders>
              <w:top w:val="nil"/>
              <w:left w:val="nil"/>
              <w:bottom w:val="nil"/>
              <w:right w:val="nil"/>
            </w:tcBorders>
            <w:shd w:val="clear" w:color="auto" w:fill="auto"/>
            <w:noWrap/>
            <w:vAlign w:val="bottom"/>
            <w:hideMark/>
          </w:tcPr>
          <w:p w14:paraId="4FABDA1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0EDA6A0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14:paraId="6C22D89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14:paraId="0FDD478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370E7C0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41B9254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14:paraId="76D7337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14:paraId="38DE119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5ABDD02A"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73B2DA4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F6BC73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14:paraId="54C5FCC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14:paraId="4A7ED41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7E9BCEA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3A54858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14:paraId="5793A5B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14:paraId="564972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44CC3F38"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3EE7B5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14:paraId="5A3530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14:paraId="4595EB8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14:paraId="23791EE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78A3C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14:paraId="3E73534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14:paraId="694FC9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14:paraId="34E4B3A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5B529B61" w14:textId="77777777" w:rsidTr="006C2441">
        <w:trPr>
          <w:jc w:val="center"/>
        </w:trPr>
        <w:tc>
          <w:tcPr>
            <w:tcW w:w="0" w:type="auto"/>
            <w:tcBorders>
              <w:top w:val="nil"/>
              <w:left w:val="nil"/>
              <w:bottom w:val="nil"/>
              <w:right w:val="nil"/>
            </w:tcBorders>
            <w:shd w:val="clear" w:color="auto" w:fill="auto"/>
            <w:noWrap/>
            <w:vAlign w:val="bottom"/>
            <w:hideMark/>
          </w:tcPr>
          <w:p w14:paraId="6AA21A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67DA458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14:paraId="3BA9A9B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76E1171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343EC07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666B690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14:paraId="41A927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167EF4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6A35C1C2" w14:textId="77777777" w:rsidTr="006C2441">
        <w:trPr>
          <w:jc w:val="center"/>
        </w:trPr>
        <w:tc>
          <w:tcPr>
            <w:tcW w:w="0" w:type="auto"/>
            <w:tcBorders>
              <w:top w:val="nil"/>
              <w:left w:val="nil"/>
              <w:bottom w:val="nil"/>
              <w:right w:val="nil"/>
            </w:tcBorders>
            <w:shd w:val="clear" w:color="auto" w:fill="auto"/>
            <w:noWrap/>
            <w:vAlign w:val="bottom"/>
            <w:hideMark/>
          </w:tcPr>
          <w:p w14:paraId="0B1FC15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5C49E08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14:paraId="1938844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28373F5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6A865C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3F8FD26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14:paraId="0B88CBB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9FBC1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2BDD0F9A" w14:textId="77777777" w:rsidTr="006C2441">
        <w:trPr>
          <w:jc w:val="center"/>
        </w:trPr>
        <w:tc>
          <w:tcPr>
            <w:tcW w:w="0" w:type="auto"/>
            <w:tcBorders>
              <w:top w:val="nil"/>
              <w:left w:val="nil"/>
              <w:bottom w:val="nil"/>
              <w:right w:val="nil"/>
            </w:tcBorders>
            <w:shd w:val="clear" w:color="auto" w:fill="auto"/>
            <w:noWrap/>
            <w:vAlign w:val="bottom"/>
            <w:hideMark/>
          </w:tcPr>
          <w:p w14:paraId="2B571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47773E4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14:paraId="449D98F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14:paraId="6D020D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02D7612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1BB7420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14:paraId="606CE21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4C2B154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7190A11"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5AAC5E9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1B6747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14:paraId="6F9DF0D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14:paraId="192E11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1767CC2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041076A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14:paraId="06A5714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14:paraId="13F7DE5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14:paraId="2EFE4938" w14:textId="77777777" w:rsidTr="00767BB7">
        <w:trPr>
          <w:jc w:val="center"/>
        </w:trPr>
        <w:tc>
          <w:tcPr>
            <w:tcW w:w="0" w:type="auto"/>
            <w:tcBorders>
              <w:top w:val="single" w:sz="4" w:space="0" w:color="auto"/>
              <w:left w:val="nil"/>
              <w:bottom w:val="nil"/>
              <w:right w:val="nil"/>
            </w:tcBorders>
            <w:shd w:val="clear" w:color="auto" w:fill="auto"/>
            <w:noWrap/>
            <w:vAlign w:val="bottom"/>
            <w:hideMark/>
          </w:tcPr>
          <w:p w14:paraId="06A407F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14:paraId="5DD1734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14:paraId="473F622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14:paraId="65A4337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67579E98"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14:paraId="276C0DC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14:paraId="775A507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14:paraId="5ECE64C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F3F3138"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6C4BB20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2EF971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14:paraId="327EC6E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14:paraId="44A0E4F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6B7C5375"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14:paraId="1B9AA2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14:paraId="164B3B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14:paraId="5F4904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5419968A"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064FEF1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14:paraId="4393EC3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14:paraId="1CDAEA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14:paraId="156DAF7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BF1DDB2"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14:paraId="78D2D1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14:paraId="4ABFD5E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14:paraId="3C7E4B3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1BE5180C" w14:textId="77777777" w:rsidTr="009D240C">
        <w:trPr>
          <w:jc w:val="center"/>
        </w:trPr>
        <w:tc>
          <w:tcPr>
            <w:tcW w:w="0" w:type="auto"/>
            <w:tcBorders>
              <w:top w:val="nil"/>
              <w:left w:val="nil"/>
              <w:bottom w:val="nil"/>
              <w:right w:val="nil"/>
            </w:tcBorders>
            <w:shd w:val="clear" w:color="auto" w:fill="auto"/>
            <w:noWrap/>
            <w:vAlign w:val="bottom"/>
            <w:hideMark/>
          </w:tcPr>
          <w:p w14:paraId="74B100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455EBD3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14:paraId="5E8DCEE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14:paraId="014771A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2CDFBF3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1EB6F5D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14:paraId="6C016D0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0DC00DF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798CBF79" w14:textId="77777777" w:rsidTr="006C2441">
        <w:trPr>
          <w:jc w:val="center"/>
        </w:trPr>
        <w:tc>
          <w:tcPr>
            <w:tcW w:w="0" w:type="auto"/>
            <w:tcBorders>
              <w:top w:val="nil"/>
              <w:left w:val="nil"/>
              <w:bottom w:val="nil"/>
              <w:right w:val="nil"/>
            </w:tcBorders>
            <w:shd w:val="clear" w:color="auto" w:fill="auto"/>
            <w:noWrap/>
            <w:vAlign w:val="bottom"/>
            <w:hideMark/>
          </w:tcPr>
          <w:p w14:paraId="3ED8513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0BB1529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14:paraId="2CB99AD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6775B7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2A0E3080"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7D6767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14:paraId="02F6D08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51A9C8E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0443989F" w14:textId="77777777" w:rsidTr="006C2441">
        <w:trPr>
          <w:jc w:val="center"/>
        </w:trPr>
        <w:tc>
          <w:tcPr>
            <w:tcW w:w="0" w:type="auto"/>
            <w:tcBorders>
              <w:top w:val="nil"/>
              <w:left w:val="nil"/>
              <w:bottom w:val="nil"/>
              <w:right w:val="nil"/>
            </w:tcBorders>
            <w:shd w:val="clear" w:color="auto" w:fill="auto"/>
            <w:noWrap/>
            <w:vAlign w:val="bottom"/>
            <w:hideMark/>
          </w:tcPr>
          <w:p w14:paraId="279A84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6DD3A8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14:paraId="6C06D24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5CBD6B5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69CB02ED"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2C3C2B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14:paraId="1B6321D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4516518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8800FED"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3042AB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08C11A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14:paraId="7325C74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14:paraId="0B5BDAE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5DE8674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14:paraId="37CE75C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14:paraId="0688C6C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14:paraId="483EB3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14:paraId="53EFB849" w14:textId="77777777" w:rsidR="00945BFB" w:rsidRDefault="00945BFB" w:rsidP="006B16EF">
      <w:pPr>
        <w:jc w:val="right"/>
      </w:pPr>
    </w:p>
    <w:p w14:paraId="2E7DA369" w14:textId="77777777" w:rsidR="00D3773C" w:rsidRDefault="00D3773C" w:rsidP="00D3773C">
      <w:pPr>
        <w:pStyle w:val="Caption"/>
        <w:keepNext/>
      </w:pPr>
      <w:bookmarkStart w:id="93" w:name="_Ref144911715"/>
      <w:r>
        <w:t xml:space="preserve">Table </w:t>
      </w:r>
      <w:fldSimple w:instr=" SEQ Table \* ARABIC ">
        <w:r w:rsidR="00C1315D">
          <w:rPr>
            <w:noProof/>
          </w:rPr>
          <w:t>8</w:t>
        </w:r>
      </w:fldSimple>
      <w:bookmarkEnd w:id="93"/>
      <w:r w:rsidR="00B369FF">
        <w:rPr>
          <w:noProof/>
        </w:rPr>
        <w:t>.</w:t>
      </w:r>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14:paraId="2AD66A54"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24F2B349"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DD4BD9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3579AA3D"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784A6FA"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57067CDE"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F125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743457E0"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71C117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0D031027" w14:textId="77777777" w:rsidTr="009D240C">
        <w:trPr>
          <w:jc w:val="center"/>
        </w:trPr>
        <w:tc>
          <w:tcPr>
            <w:tcW w:w="0" w:type="auto"/>
            <w:tcBorders>
              <w:top w:val="nil"/>
              <w:left w:val="nil"/>
              <w:bottom w:val="nil"/>
              <w:right w:val="nil"/>
            </w:tcBorders>
            <w:shd w:val="clear" w:color="auto" w:fill="auto"/>
            <w:noWrap/>
            <w:vAlign w:val="bottom"/>
            <w:hideMark/>
          </w:tcPr>
          <w:p w14:paraId="7EB9F48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EE6BAF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14:paraId="34A0043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14:paraId="79CF05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16049796"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49380BD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062A1ED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14:paraId="18EE677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C0A5C7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498F613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C90510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14:paraId="6781EE5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14:paraId="7EA11CD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05DBC4B7"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14:paraId="5B164FE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14:paraId="020476A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14:paraId="0049032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1E52A207"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048915C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14:paraId="1A15BF8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14:paraId="4F62998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14:paraId="14A8A2D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47BE0EF"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14:paraId="3F70E7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14:paraId="6971A9F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14:paraId="4891D98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07D88FE5" w14:textId="77777777" w:rsidTr="009D240C">
        <w:trPr>
          <w:jc w:val="center"/>
        </w:trPr>
        <w:tc>
          <w:tcPr>
            <w:tcW w:w="0" w:type="auto"/>
            <w:tcBorders>
              <w:top w:val="nil"/>
              <w:left w:val="nil"/>
              <w:bottom w:val="nil"/>
              <w:right w:val="nil"/>
            </w:tcBorders>
            <w:shd w:val="clear" w:color="auto" w:fill="auto"/>
            <w:noWrap/>
            <w:vAlign w:val="bottom"/>
            <w:hideMark/>
          </w:tcPr>
          <w:p w14:paraId="631EB0C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2B715C2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14:paraId="36E9EA9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14:paraId="46D8635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7667CFF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07A1AB3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14:paraId="603151D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14:paraId="5F1D732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32743BDF" w14:textId="77777777" w:rsidTr="009D240C">
        <w:trPr>
          <w:jc w:val="center"/>
        </w:trPr>
        <w:tc>
          <w:tcPr>
            <w:tcW w:w="0" w:type="auto"/>
            <w:tcBorders>
              <w:top w:val="nil"/>
              <w:left w:val="nil"/>
              <w:bottom w:val="nil"/>
              <w:right w:val="nil"/>
            </w:tcBorders>
            <w:shd w:val="clear" w:color="auto" w:fill="auto"/>
            <w:noWrap/>
            <w:vAlign w:val="bottom"/>
            <w:hideMark/>
          </w:tcPr>
          <w:p w14:paraId="1A14F20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096967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14:paraId="1C183B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14:paraId="68A92AB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3CD935A1"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73EB385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14:paraId="21DCDC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30FE9A5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35801B3A" w14:textId="77777777" w:rsidTr="009D240C">
        <w:trPr>
          <w:jc w:val="center"/>
        </w:trPr>
        <w:tc>
          <w:tcPr>
            <w:tcW w:w="0" w:type="auto"/>
            <w:tcBorders>
              <w:top w:val="nil"/>
              <w:left w:val="nil"/>
              <w:bottom w:val="nil"/>
              <w:right w:val="nil"/>
            </w:tcBorders>
            <w:shd w:val="clear" w:color="auto" w:fill="auto"/>
            <w:noWrap/>
            <w:vAlign w:val="bottom"/>
            <w:hideMark/>
          </w:tcPr>
          <w:p w14:paraId="3029B7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B69BDE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14:paraId="32A7BC0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14:paraId="67E4782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42E38CA6"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2E97938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14:paraId="08033F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7FAD46B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62C80AD6"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0EA1541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5E22DB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14:paraId="7A47E6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14:paraId="335C95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01D9D64B"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14:paraId="1CFEAAC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14:paraId="70E967B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14:paraId="453D7B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14:paraId="77C0C88C" w14:textId="77777777" w:rsidTr="009D240C">
        <w:trPr>
          <w:jc w:val="center"/>
        </w:trPr>
        <w:tc>
          <w:tcPr>
            <w:tcW w:w="0" w:type="auto"/>
            <w:tcBorders>
              <w:top w:val="single" w:sz="4" w:space="0" w:color="auto"/>
              <w:left w:val="nil"/>
              <w:bottom w:val="nil"/>
              <w:right w:val="nil"/>
            </w:tcBorders>
            <w:shd w:val="clear" w:color="auto" w:fill="auto"/>
            <w:noWrap/>
            <w:vAlign w:val="bottom"/>
            <w:hideMark/>
          </w:tcPr>
          <w:p w14:paraId="2F54A87B"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14:paraId="5DD0505F"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14:paraId="1BA8369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14:paraId="1F43E04E"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0A00DDD1"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14:paraId="5E4A475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14:paraId="62A0633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14:paraId="3E0C4506"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7660C75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39DAAD1A"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14:paraId="152F9D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14:paraId="5EAFB1A8"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14:paraId="153F4FF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14:paraId="38EBEA69"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D8C87A6"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33CCC6A"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6E7AC191"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37B1C33E"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79CB6123"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14:paraId="0A5A7F84"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14:paraId="4CDAB1E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14:paraId="7CE812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14:paraId="6E07B2D0"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863B88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4AB8463"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302A647"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C237D88" w14:textId="77777777" w:rsidTr="009D240C">
        <w:trPr>
          <w:jc w:val="center"/>
        </w:trPr>
        <w:tc>
          <w:tcPr>
            <w:tcW w:w="0" w:type="auto"/>
            <w:tcBorders>
              <w:top w:val="nil"/>
              <w:left w:val="nil"/>
              <w:bottom w:val="nil"/>
              <w:right w:val="nil"/>
            </w:tcBorders>
            <w:shd w:val="clear" w:color="auto" w:fill="auto"/>
            <w:noWrap/>
            <w:vAlign w:val="bottom"/>
            <w:hideMark/>
          </w:tcPr>
          <w:p w14:paraId="399BE602"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2CD3B551"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14:paraId="50DFAF0E"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14:paraId="304B82A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5BDF2C75"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1BB979C5"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581384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3959FBF3"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56EC4047" w14:textId="77777777" w:rsidTr="009D240C">
        <w:trPr>
          <w:jc w:val="center"/>
        </w:trPr>
        <w:tc>
          <w:tcPr>
            <w:tcW w:w="0" w:type="auto"/>
            <w:tcBorders>
              <w:top w:val="nil"/>
              <w:left w:val="nil"/>
              <w:bottom w:val="nil"/>
              <w:right w:val="nil"/>
            </w:tcBorders>
            <w:shd w:val="clear" w:color="auto" w:fill="auto"/>
            <w:noWrap/>
            <w:vAlign w:val="bottom"/>
            <w:hideMark/>
          </w:tcPr>
          <w:p w14:paraId="0893A599"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234494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14:paraId="18F77760"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14:paraId="68AB4C7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0EA1E3C7"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73ABFBA4"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7E1C52E"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1B564044"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A59D56A" w14:textId="77777777" w:rsidTr="009D240C">
        <w:trPr>
          <w:jc w:val="center"/>
        </w:trPr>
        <w:tc>
          <w:tcPr>
            <w:tcW w:w="0" w:type="auto"/>
            <w:tcBorders>
              <w:top w:val="nil"/>
              <w:left w:val="nil"/>
              <w:bottom w:val="nil"/>
              <w:right w:val="nil"/>
            </w:tcBorders>
            <w:shd w:val="clear" w:color="auto" w:fill="auto"/>
            <w:noWrap/>
            <w:vAlign w:val="bottom"/>
            <w:hideMark/>
          </w:tcPr>
          <w:p w14:paraId="406AB9E3"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596A07F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53C15C8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14:paraId="3C07D5A0"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139B3D82"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5936AA9"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36FA558"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D26F38B"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663AAD4C"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735D2D01"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14:paraId="589475F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14:paraId="527EBFFA"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14:paraId="6397B096"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14:paraId="4D5E515E"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6646C0D"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591ED96"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0A547C8C"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bl>
    <w:p w14:paraId="74171D6A" w14:textId="77777777" w:rsidR="00945BFB" w:rsidRDefault="00945BFB" w:rsidP="006B16EF">
      <w:pPr>
        <w:jc w:val="right"/>
      </w:pPr>
    </w:p>
    <w:p w14:paraId="35D05F6C" w14:textId="77777777" w:rsidR="005615E5" w:rsidRDefault="005615E5" w:rsidP="00D3773C">
      <w:pPr>
        <w:pStyle w:val="Caption"/>
        <w:keepNext/>
      </w:pPr>
      <w:bookmarkStart w:id="94" w:name="_Ref144911577"/>
    </w:p>
    <w:p w14:paraId="15E98C14" w14:textId="77777777" w:rsidR="005615E5" w:rsidRDefault="005615E5" w:rsidP="00D3773C">
      <w:pPr>
        <w:pStyle w:val="Caption"/>
        <w:keepNext/>
      </w:pPr>
    </w:p>
    <w:p w14:paraId="3BAF8693" w14:textId="77777777" w:rsidR="008918A5" w:rsidRDefault="008918A5" w:rsidP="00D3773C">
      <w:pPr>
        <w:pStyle w:val="Caption"/>
        <w:keepNext/>
      </w:pPr>
      <w:r>
        <w:br w:type="page"/>
      </w:r>
    </w:p>
    <w:p w14:paraId="57CA8ECA" w14:textId="77777777" w:rsidR="00D3773C" w:rsidRDefault="00D3773C" w:rsidP="00D3773C">
      <w:pPr>
        <w:pStyle w:val="Caption"/>
        <w:keepNext/>
      </w:pPr>
      <w:bookmarkStart w:id="95" w:name="_Ref145173410"/>
      <w:bookmarkStart w:id="96" w:name="_Ref145242604"/>
      <w:r>
        <w:lastRenderedPageBreak/>
        <w:t xml:space="preserve">Table </w:t>
      </w:r>
      <w:fldSimple w:instr=" SEQ Table \* ARABIC ">
        <w:r w:rsidR="00C1315D">
          <w:rPr>
            <w:noProof/>
          </w:rPr>
          <w:t>9</w:t>
        </w:r>
      </w:fldSimple>
      <w:bookmarkEnd w:id="94"/>
      <w:bookmarkEnd w:id="95"/>
      <w:r w:rsidR="00B369FF">
        <w:rPr>
          <w:noProof/>
        </w:rPr>
        <w:t>.</w:t>
      </w:r>
      <w:r>
        <w:t xml:space="preserve"> Derived quantities values, standard deviations, and coefficient of variation.</w:t>
      </w:r>
      <w:bookmarkEnd w:id="96"/>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14:paraId="2F59D969"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10D4CFF9" w14:textId="77777777"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14:paraId="4F3B4F35"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14:paraId="315A9698" w14:textId="77777777"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14:paraId="7B502619"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14:paraId="4CD287F7"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14:paraId="43B6E460"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14:paraId="5A6401F4"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14:paraId="49ABC7A1" w14:textId="77777777"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14:paraId="5E164B1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14:paraId="184BCF3B"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14:paraId="30B89772" w14:textId="77777777" w:rsidTr="009D240C">
        <w:trPr>
          <w:jc w:val="center"/>
        </w:trPr>
        <w:tc>
          <w:tcPr>
            <w:tcW w:w="720" w:type="dxa"/>
            <w:tcBorders>
              <w:top w:val="nil"/>
              <w:left w:val="nil"/>
              <w:bottom w:val="nil"/>
              <w:right w:val="nil"/>
            </w:tcBorders>
            <w:shd w:val="clear" w:color="auto" w:fill="auto"/>
            <w:noWrap/>
            <w:vAlign w:val="bottom"/>
            <w:hideMark/>
          </w:tcPr>
          <w:p w14:paraId="24F655DB"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19487BB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14:paraId="0CBDF39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14:paraId="6E35D9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14:paraId="22DFCC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14:paraId="7EB05CC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4EE36F2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14:paraId="062CA5A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14:paraId="79DBDA1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14:paraId="024BCB0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4B4DB8D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3496CA55"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17DCE82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14:paraId="10C339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14:paraId="2C72438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14:paraId="36949A6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7DF3785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005D950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14:paraId="212AF02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14:paraId="074BF45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14:paraId="07EA871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057CF82F"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7FB8625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14:paraId="5FA0E4A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14:paraId="3A7137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14:paraId="2475CE5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14:paraId="5678F1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78D1356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14:paraId="0CF9E95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14:paraId="6A786D8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14:paraId="290E376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14:paraId="2170F53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5E6E53CE" w14:textId="77777777" w:rsidTr="009D240C">
        <w:trPr>
          <w:jc w:val="center"/>
        </w:trPr>
        <w:tc>
          <w:tcPr>
            <w:tcW w:w="720" w:type="dxa"/>
            <w:tcBorders>
              <w:top w:val="nil"/>
              <w:left w:val="nil"/>
              <w:bottom w:val="nil"/>
              <w:right w:val="nil"/>
            </w:tcBorders>
            <w:shd w:val="clear" w:color="auto" w:fill="auto"/>
            <w:noWrap/>
            <w:vAlign w:val="bottom"/>
            <w:hideMark/>
          </w:tcPr>
          <w:p w14:paraId="2649E071"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7B341F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14:paraId="19B5B4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6ACCEF3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3011F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6D1E0B1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49BF09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14:paraId="5D6A4B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14:paraId="51D92B0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1355D23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53ADE29" w14:textId="77777777" w:rsidTr="009D240C">
        <w:trPr>
          <w:jc w:val="center"/>
        </w:trPr>
        <w:tc>
          <w:tcPr>
            <w:tcW w:w="720" w:type="dxa"/>
            <w:tcBorders>
              <w:top w:val="nil"/>
              <w:left w:val="nil"/>
              <w:bottom w:val="nil"/>
              <w:right w:val="nil"/>
            </w:tcBorders>
            <w:shd w:val="clear" w:color="auto" w:fill="auto"/>
            <w:noWrap/>
            <w:vAlign w:val="bottom"/>
            <w:hideMark/>
          </w:tcPr>
          <w:p w14:paraId="4991FF2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00F60B3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14:paraId="7A189E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1D90572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14:paraId="456BE87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57C184F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616642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14:paraId="140DDC8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14:paraId="72D1FA2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7C75FB6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6A825361" w14:textId="77777777" w:rsidTr="009D240C">
        <w:trPr>
          <w:jc w:val="center"/>
        </w:trPr>
        <w:tc>
          <w:tcPr>
            <w:tcW w:w="720" w:type="dxa"/>
            <w:tcBorders>
              <w:top w:val="nil"/>
              <w:left w:val="nil"/>
              <w:bottom w:val="nil"/>
              <w:right w:val="nil"/>
            </w:tcBorders>
            <w:shd w:val="clear" w:color="auto" w:fill="auto"/>
            <w:noWrap/>
            <w:vAlign w:val="bottom"/>
            <w:hideMark/>
          </w:tcPr>
          <w:p w14:paraId="4E699DD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44D91DD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14:paraId="585BA28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4E77809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98E0A3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392B7BA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5433D06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14:paraId="62CE8FE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14:paraId="297369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4B99E8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7956CEA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24C59D56"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4C31B1B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14:paraId="297B087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14:paraId="7001121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14:paraId="74204AD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15E4A47A"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7F86AB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14:paraId="6C8026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14:paraId="0B44971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14:paraId="6164F6A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14:paraId="5CE1AFEF" w14:textId="77777777" w:rsidTr="009D240C">
        <w:trPr>
          <w:jc w:val="center"/>
        </w:trPr>
        <w:tc>
          <w:tcPr>
            <w:tcW w:w="720" w:type="dxa"/>
            <w:tcBorders>
              <w:top w:val="single" w:sz="4" w:space="0" w:color="auto"/>
              <w:left w:val="nil"/>
              <w:bottom w:val="nil"/>
              <w:right w:val="nil"/>
            </w:tcBorders>
            <w:shd w:val="clear" w:color="auto" w:fill="auto"/>
            <w:noWrap/>
            <w:vAlign w:val="bottom"/>
            <w:hideMark/>
          </w:tcPr>
          <w:p w14:paraId="124233FC"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14:paraId="10D10C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14:paraId="3ED0254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14:paraId="523304C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14:paraId="0A4C683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14:paraId="3047F3B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14:paraId="535D30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14:paraId="392554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14:paraId="681B35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14:paraId="76D823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5CFE6377"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59273C7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51477680"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14:paraId="3D99DB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14:paraId="52773CA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14:paraId="435F9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4520B4E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12C82B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14:paraId="2434E3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14:paraId="1C0B9F9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14:paraId="04F5991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4003139B"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263AA5D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14:paraId="32F9329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14:paraId="1D16FD5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14:paraId="1601995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14:paraId="56649B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6CA622F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14:paraId="3C979F8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14:paraId="1FD0544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14:paraId="163D741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14:paraId="4E9B89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4D6162B5" w14:textId="77777777" w:rsidTr="009D240C">
        <w:trPr>
          <w:jc w:val="center"/>
        </w:trPr>
        <w:tc>
          <w:tcPr>
            <w:tcW w:w="720" w:type="dxa"/>
            <w:tcBorders>
              <w:top w:val="nil"/>
              <w:left w:val="nil"/>
              <w:bottom w:val="nil"/>
              <w:right w:val="nil"/>
            </w:tcBorders>
            <w:shd w:val="clear" w:color="auto" w:fill="auto"/>
            <w:noWrap/>
            <w:vAlign w:val="bottom"/>
            <w:hideMark/>
          </w:tcPr>
          <w:p w14:paraId="511404B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0806A1E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14:paraId="017EBDB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14:paraId="7640ED4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14:paraId="33DC51F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2640DED3"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21B10EA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14:paraId="208D14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14:paraId="5F613CD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14:paraId="3069294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D793AD2" w14:textId="77777777" w:rsidTr="009D240C">
        <w:trPr>
          <w:jc w:val="center"/>
        </w:trPr>
        <w:tc>
          <w:tcPr>
            <w:tcW w:w="720" w:type="dxa"/>
            <w:tcBorders>
              <w:top w:val="nil"/>
              <w:left w:val="nil"/>
              <w:bottom w:val="nil"/>
              <w:right w:val="nil"/>
            </w:tcBorders>
            <w:shd w:val="clear" w:color="auto" w:fill="auto"/>
            <w:noWrap/>
            <w:vAlign w:val="bottom"/>
            <w:hideMark/>
          </w:tcPr>
          <w:p w14:paraId="2C14926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2C4101F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14:paraId="54F508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14:paraId="5765DA5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9757FE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2BB80A3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4E6CEFC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14:paraId="443721D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14:paraId="121A4E0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14:paraId="16307EB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74FB2D36" w14:textId="77777777" w:rsidTr="009D240C">
        <w:trPr>
          <w:jc w:val="center"/>
        </w:trPr>
        <w:tc>
          <w:tcPr>
            <w:tcW w:w="720" w:type="dxa"/>
            <w:tcBorders>
              <w:top w:val="nil"/>
              <w:left w:val="nil"/>
              <w:bottom w:val="nil"/>
              <w:right w:val="nil"/>
            </w:tcBorders>
            <w:shd w:val="clear" w:color="auto" w:fill="auto"/>
            <w:noWrap/>
            <w:vAlign w:val="bottom"/>
            <w:hideMark/>
          </w:tcPr>
          <w:p w14:paraId="0ED2610F"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37E23C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14:paraId="7D4992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14:paraId="0A7D1FE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D3ED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6EBB0C4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18D243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14:paraId="5567F1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14:paraId="0FA0527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14:paraId="14895E8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0D279C62"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6302733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700AF5E5" w14:textId="77777777"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14:paraId="6F884820" w14:textId="77777777"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14:paraId="5A43F03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14:paraId="7B63E3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422D877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67B1FF0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14:paraId="3292590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14:paraId="336D7FE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14:paraId="0AD0F3D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14:paraId="43A71931" w14:textId="77777777" w:rsidR="00D3773C" w:rsidRDefault="00D3773C" w:rsidP="006B16EF">
      <w:pPr>
        <w:jc w:val="right"/>
      </w:pPr>
    </w:p>
    <w:p w14:paraId="7C7E527A" w14:textId="77777777" w:rsidR="000E3319" w:rsidRDefault="000E3319" w:rsidP="004E3ED9">
      <w:pPr>
        <w:pStyle w:val="Caption"/>
        <w:keepNext/>
      </w:pPr>
      <w:r>
        <w:br w:type="page"/>
      </w:r>
    </w:p>
    <w:p w14:paraId="152EFED2" w14:textId="77777777" w:rsidR="004E3ED9" w:rsidRDefault="004E3ED9" w:rsidP="003332EB">
      <w:pPr>
        <w:pStyle w:val="Caption"/>
        <w:keepNext/>
        <w:ind w:left="720" w:hanging="720"/>
      </w:pPr>
      <w:bookmarkStart w:id="97" w:name="_Ref145173060"/>
      <w:r>
        <w:lastRenderedPageBreak/>
        <w:t xml:space="preserve">Table </w:t>
      </w:r>
      <w:fldSimple w:instr=" SEQ Table \* ARABIC ">
        <w:r w:rsidR="00C1315D">
          <w:rPr>
            <w:noProof/>
          </w:rPr>
          <w:t>10</w:t>
        </w:r>
      </w:fldSimple>
      <w:bookmarkEnd w:id="97"/>
      <w:r w:rsidR="00B369FF">
        <w:t>.</w:t>
      </w:r>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14:paraId="2D9D0F13"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6F2725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5E1A3CD7"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F9CE2E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0B916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478FC6A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1C54EB5"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969659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1B6C65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288FBE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14:paraId="629C28FC" w14:textId="77777777" w:rsidTr="00D754AE">
        <w:trPr>
          <w:jc w:val="center"/>
        </w:trPr>
        <w:tc>
          <w:tcPr>
            <w:tcW w:w="0" w:type="auto"/>
            <w:tcBorders>
              <w:top w:val="single" w:sz="4" w:space="0" w:color="auto"/>
              <w:left w:val="nil"/>
              <w:bottom w:val="nil"/>
              <w:right w:val="nil"/>
            </w:tcBorders>
            <w:shd w:val="clear" w:color="auto" w:fill="auto"/>
            <w:noWrap/>
            <w:vAlign w:val="bottom"/>
            <w:hideMark/>
          </w:tcPr>
          <w:p w14:paraId="7D5818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14:paraId="37AFF2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73FA3E7A" w14:textId="77777777"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14:paraId="623BD44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14:paraId="2C4C12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14:paraId="7D6A7BA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14:paraId="791713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14:paraId="05609B9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14:paraId="663D8EC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14:paraId="0941E4B5" w14:textId="77777777" w:rsidTr="00D754AE">
        <w:trPr>
          <w:jc w:val="center"/>
        </w:trPr>
        <w:tc>
          <w:tcPr>
            <w:tcW w:w="0" w:type="auto"/>
            <w:tcBorders>
              <w:top w:val="nil"/>
              <w:left w:val="nil"/>
              <w:bottom w:val="nil"/>
              <w:right w:val="nil"/>
            </w:tcBorders>
            <w:shd w:val="clear" w:color="auto" w:fill="auto"/>
            <w:noWrap/>
            <w:vAlign w:val="bottom"/>
            <w:hideMark/>
          </w:tcPr>
          <w:p w14:paraId="1BDD35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14:paraId="105CFCB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5A5756FC" w14:textId="77777777"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14:paraId="63B0FA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14:paraId="1780613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14:paraId="331EB9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14:paraId="3CBD40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14:paraId="4357B2E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677B4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027005B4" w14:textId="77777777" w:rsidTr="00D754AE">
        <w:trPr>
          <w:jc w:val="center"/>
        </w:trPr>
        <w:tc>
          <w:tcPr>
            <w:tcW w:w="0" w:type="auto"/>
            <w:tcBorders>
              <w:top w:val="nil"/>
              <w:left w:val="nil"/>
              <w:bottom w:val="nil"/>
              <w:right w:val="nil"/>
            </w:tcBorders>
            <w:shd w:val="clear" w:color="auto" w:fill="auto"/>
            <w:noWrap/>
            <w:vAlign w:val="bottom"/>
            <w:hideMark/>
          </w:tcPr>
          <w:p w14:paraId="3FEFB2C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14:paraId="69AA003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39D61C5C" w14:textId="77777777"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14:paraId="660AD6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14:paraId="48E621B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14:paraId="3FA75A3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14:paraId="123CE4C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14:paraId="4522206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941F56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14:paraId="1FA3A4A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976D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14:paraId="32631AB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1F05AC5D" w14:textId="77777777"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14:paraId="37B22E3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14:paraId="49A5052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14:paraId="5AC3499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14:paraId="10EBD87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14:paraId="42DC0B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0EA65F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14:paraId="39514B9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3F1838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14:paraId="434F7D2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B801F79" w14:textId="77777777"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14:paraId="5D443F8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14:paraId="1E46A87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14:paraId="17BA99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14:paraId="6CB0F7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14:paraId="5C1810E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24E85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14:paraId="7A4CA57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ECD734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14:paraId="2ACBAC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14:paraId="62B4F28E" w14:textId="77777777"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14:paraId="52CA2D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14:paraId="31358BF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14:paraId="6E468B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14:paraId="2354E8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14:paraId="0B5BE9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00D539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14:paraId="2B44F52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973B4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14:paraId="16EE9A2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A9D1E37" w14:textId="77777777"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14:paraId="589CFF7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14:paraId="1A01701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14:paraId="4436F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14:paraId="0C2F25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14:paraId="07B1874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09EE85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14:paraId="3C48C9A6"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7DA9F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14:paraId="62ED550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45E486AD" w14:textId="77777777"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14:paraId="6B0F62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14:paraId="483375A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14:paraId="793686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14:paraId="3BCC107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14:paraId="1EA192C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3789CB4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257E44D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F6CB12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14:paraId="17D438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4380985F" w14:textId="77777777"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14:paraId="376249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14:paraId="50A6ECE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14:paraId="2EDB36C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14:paraId="2AD065F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14:paraId="17E4F5D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5B756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508012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23CB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14:paraId="1050BC5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04574F53" w14:textId="77777777"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14:paraId="248AC93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14:paraId="7B5627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14:paraId="332EE3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14:paraId="28E8209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14:paraId="6C3777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6FCEF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2F0EB7E4"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C5E1C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14:paraId="218AD9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14:paraId="66C990B3" w14:textId="77777777"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14:paraId="5DC11A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14:paraId="54352E5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14:paraId="173F45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14:paraId="714F8D7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14:paraId="13F244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14:paraId="503226F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390E4A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2B1629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14:paraId="4A2046F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34F8B8F" w14:textId="77777777"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14:paraId="2DA9C3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14:paraId="64B4EB2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14:paraId="0BAD52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14:paraId="1347340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14:paraId="2DA3554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E0B0D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03B6A7F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45512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7EBCC8B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B6C9EE6" w14:textId="77777777"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14:paraId="01189A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14:paraId="27F0A1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14:paraId="555E462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14:paraId="1CB6763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14:paraId="1EE1D99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9649B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14:paraId="19E4F20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156FC4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14:paraId="511853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2D3638B1" w14:textId="77777777"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14:paraId="1429AF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14:paraId="1E3F7DA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14:paraId="04C323B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14:paraId="4D3DEC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14:paraId="5BB960A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71BDD0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14:paraId="216A30EE"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F24B6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3E74780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52E9784" w14:textId="77777777"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14:paraId="3777620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14:paraId="79F9179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14:paraId="640ABC4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14:paraId="0AE66B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14:paraId="44AA86B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CFE435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14:paraId="3FC8C13C" w14:textId="77777777" w:rsidTr="00D754AE">
        <w:trPr>
          <w:jc w:val="center"/>
        </w:trPr>
        <w:tc>
          <w:tcPr>
            <w:tcW w:w="0" w:type="auto"/>
            <w:tcBorders>
              <w:top w:val="nil"/>
              <w:left w:val="nil"/>
              <w:bottom w:val="nil"/>
              <w:right w:val="nil"/>
            </w:tcBorders>
            <w:shd w:val="clear" w:color="auto" w:fill="auto"/>
            <w:noWrap/>
            <w:vAlign w:val="bottom"/>
            <w:hideMark/>
          </w:tcPr>
          <w:p w14:paraId="01E3E9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14:paraId="1F8212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5C03A614" w14:textId="77777777"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14:paraId="130722E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14:paraId="13D30F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14:paraId="230F06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126D8BC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14:paraId="0F97FC1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4AE5A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369B42C3" w14:textId="77777777" w:rsidTr="00D754AE">
        <w:trPr>
          <w:jc w:val="center"/>
        </w:trPr>
        <w:tc>
          <w:tcPr>
            <w:tcW w:w="0" w:type="auto"/>
            <w:tcBorders>
              <w:top w:val="nil"/>
              <w:left w:val="nil"/>
              <w:bottom w:val="nil"/>
              <w:right w:val="nil"/>
            </w:tcBorders>
            <w:shd w:val="clear" w:color="auto" w:fill="auto"/>
            <w:noWrap/>
            <w:vAlign w:val="bottom"/>
            <w:hideMark/>
          </w:tcPr>
          <w:p w14:paraId="13A9E3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14:paraId="7799DF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528BA3C" w14:textId="77777777"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14:paraId="667D7D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14:paraId="774CC13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14:paraId="569DAF8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7A649A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14:paraId="007C788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228E9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14:paraId="0DD10575" w14:textId="77777777" w:rsidTr="00D754AE">
        <w:trPr>
          <w:jc w:val="center"/>
        </w:trPr>
        <w:tc>
          <w:tcPr>
            <w:tcW w:w="0" w:type="auto"/>
            <w:tcBorders>
              <w:top w:val="nil"/>
              <w:left w:val="nil"/>
              <w:bottom w:val="nil"/>
              <w:right w:val="nil"/>
            </w:tcBorders>
            <w:shd w:val="clear" w:color="auto" w:fill="auto"/>
            <w:noWrap/>
            <w:vAlign w:val="bottom"/>
            <w:hideMark/>
          </w:tcPr>
          <w:p w14:paraId="7D5D0F0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14:paraId="76155CD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C98CA2E" w14:textId="77777777"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14:paraId="7C91013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14:paraId="61E908F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14:paraId="44094E4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340D119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14:paraId="7468F49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797B64A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14:paraId="315EAEC7" w14:textId="77777777" w:rsidTr="00D754AE">
        <w:trPr>
          <w:jc w:val="center"/>
        </w:trPr>
        <w:tc>
          <w:tcPr>
            <w:tcW w:w="0" w:type="auto"/>
            <w:tcBorders>
              <w:top w:val="nil"/>
              <w:left w:val="nil"/>
              <w:bottom w:val="nil"/>
              <w:right w:val="nil"/>
            </w:tcBorders>
            <w:shd w:val="clear" w:color="auto" w:fill="auto"/>
            <w:noWrap/>
            <w:vAlign w:val="bottom"/>
            <w:hideMark/>
          </w:tcPr>
          <w:p w14:paraId="26CB023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14:paraId="551FD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2807CB1" w14:textId="77777777"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14:paraId="563C774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68B9BF7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14:paraId="38F3AA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14:paraId="76EE268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14:paraId="29486E1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AB3736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14:paraId="765206A8" w14:textId="77777777" w:rsidTr="00D754AE">
        <w:trPr>
          <w:jc w:val="center"/>
        </w:trPr>
        <w:tc>
          <w:tcPr>
            <w:tcW w:w="0" w:type="auto"/>
            <w:tcBorders>
              <w:top w:val="nil"/>
              <w:left w:val="nil"/>
              <w:bottom w:val="nil"/>
              <w:right w:val="nil"/>
            </w:tcBorders>
            <w:shd w:val="clear" w:color="auto" w:fill="auto"/>
            <w:noWrap/>
            <w:vAlign w:val="bottom"/>
            <w:hideMark/>
          </w:tcPr>
          <w:p w14:paraId="1863CD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47DEE6F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4D4E8517" w14:textId="77777777"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14:paraId="58549F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14:paraId="417874D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14:paraId="4526B5B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14:paraId="791713D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14:paraId="0561D6F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5804E8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14:paraId="2309611A"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43D644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14:paraId="0E1E45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3A4D1770" w14:textId="77777777"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14:paraId="3A88F1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14:paraId="329B8AE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14:paraId="142D70C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14:paraId="2E4D45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14:paraId="6582A26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14:paraId="5F9CF2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14:paraId="73DFD97E" w14:textId="77777777" w:rsidTr="00D754AE">
        <w:trPr>
          <w:jc w:val="center"/>
        </w:trPr>
        <w:tc>
          <w:tcPr>
            <w:tcW w:w="0" w:type="auto"/>
            <w:tcBorders>
              <w:top w:val="dashed" w:sz="4" w:space="0" w:color="auto"/>
              <w:left w:val="nil"/>
              <w:bottom w:val="nil"/>
              <w:right w:val="nil"/>
            </w:tcBorders>
            <w:shd w:val="clear" w:color="auto" w:fill="auto"/>
            <w:noWrap/>
            <w:vAlign w:val="bottom"/>
            <w:hideMark/>
          </w:tcPr>
          <w:p w14:paraId="39DEDB1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14:paraId="3587E77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14:paraId="39C849A1" w14:textId="77777777"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14:paraId="53BD67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14:paraId="242CF4D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14:paraId="6BB9590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14:paraId="409976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14:paraId="5A7529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14:paraId="5BCA1D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76926659" w14:textId="77777777" w:rsidTr="00D754AE">
        <w:trPr>
          <w:jc w:val="center"/>
        </w:trPr>
        <w:tc>
          <w:tcPr>
            <w:tcW w:w="0" w:type="auto"/>
            <w:tcBorders>
              <w:top w:val="nil"/>
              <w:left w:val="nil"/>
              <w:bottom w:val="nil"/>
              <w:right w:val="nil"/>
            </w:tcBorders>
            <w:shd w:val="clear" w:color="auto" w:fill="auto"/>
            <w:noWrap/>
            <w:vAlign w:val="bottom"/>
            <w:hideMark/>
          </w:tcPr>
          <w:p w14:paraId="6DA7AA7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14:paraId="54435C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730B57F" w14:textId="77777777"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14:paraId="62AFAC7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14:paraId="087932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14:paraId="2C829D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14:paraId="29D8843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14:paraId="7255CA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04C9F9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020FBDA2" w14:textId="77777777" w:rsidTr="00D754AE">
        <w:trPr>
          <w:jc w:val="center"/>
        </w:trPr>
        <w:tc>
          <w:tcPr>
            <w:tcW w:w="0" w:type="auto"/>
            <w:tcBorders>
              <w:top w:val="nil"/>
              <w:left w:val="nil"/>
              <w:bottom w:val="nil"/>
              <w:right w:val="nil"/>
            </w:tcBorders>
            <w:shd w:val="clear" w:color="auto" w:fill="auto"/>
            <w:noWrap/>
            <w:vAlign w:val="bottom"/>
            <w:hideMark/>
          </w:tcPr>
          <w:p w14:paraId="696D5B0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14:paraId="23499D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5A3A1953" w14:textId="77777777"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14:paraId="01EA70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14:paraId="19EBA9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14:paraId="00D972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14:paraId="3112ED0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14:paraId="3E1B62B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A69E3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14:paraId="6DD6CE9B" w14:textId="77777777" w:rsidTr="00D754AE">
        <w:trPr>
          <w:jc w:val="center"/>
        </w:trPr>
        <w:tc>
          <w:tcPr>
            <w:tcW w:w="0" w:type="auto"/>
            <w:tcBorders>
              <w:top w:val="nil"/>
              <w:left w:val="nil"/>
              <w:bottom w:val="nil"/>
              <w:right w:val="nil"/>
            </w:tcBorders>
            <w:shd w:val="clear" w:color="auto" w:fill="auto"/>
            <w:noWrap/>
            <w:vAlign w:val="bottom"/>
            <w:hideMark/>
          </w:tcPr>
          <w:p w14:paraId="30EA9EA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14:paraId="33D6673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3423F9C" w14:textId="77777777"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14:paraId="5F8F17F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14:paraId="0F9745D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14:paraId="395ED3D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14:paraId="05F0F82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14:paraId="086CDA5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530124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14:paraId="7E61E1EC" w14:textId="77777777" w:rsidTr="00D754AE">
        <w:trPr>
          <w:jc w:val="center"/>
        </w:trPr>
        <w:tc>
          <w:tcPr>
            <w:tcW w:w="0" w:type="auto"/>
            <w:tcBorders>
              <w:top w:val="nil"/>
              <w:left w:val="nil"/>
              <w:bottom w:val="nil"/>
              <w:right w:val="nil"/>
            </w:tcBorders>
            <w:shd w:val="clear" w:color="auto" w:fill="auto"/>
            <w:noWrap/>
            <w:vAlign w:val="bottom"/>
            <w:hideMark/>
          </w:tcPr>
          <w:p w14:paraId="64C109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14:paraId="5CA36EE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04E32A35" w14:textId="77777777"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14:paraId="19D6D7E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14:paraId="62253F3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14:paraId="49F6DE5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14:paraId="1EBCC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14:paraId="4C15574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9C324A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00138C3C" w14:textId="77777777" w:rsidTr="00D754AE">
        <w:trPr>
          <w:jc w:val="center"/>
        </w:trPr>
        <w:tc>
          <w:tcPr>
            <w:tcW w:w="0" w:type="auto"/>
            <w:tcBorders>
              <w:top w:val="nil"/>
              <w:left w:val="nil"/>
              <w:bottom w:val="nil"/>
              <w:right w:val="nil"/>
            </w:tcBorders>
            <w:shd w:val="clear" w:color="auto" w:fill="auto"/>
            <w:noWrap/>
            <w:vAlign w:val="bottom"/>
            <w:hideMark/>
          </w:tcPr>
          <w:p w14:paraId="0C2510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14:paraId="0508EC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425A9F98" w14:textId="77777777"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14:paraId="29A96B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14:paraId="637E98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14:paraId="0ABF11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14:paraId="5F0A5AF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14:paraId="2B501CA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672C1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14:paraId="1E189C6A" w14:textId="77777777" w:rsidTr="00D754AE">
        <w:trPr>
          <w:jc w:val="center"/>
        </w:trPr>
        <w:tc>
          <w:tcPr>
            <w:tcW w:w="0" w:type="auto"/>
            <w:tcBorders>
              <w:top w:val="nil"/>
              <w:left w:val="nil"/>
              <w:bottom w:val="nil"/>
              <w:right w:val="nil"/>
            </w:tcBorders>
            <w:shd w:val="clear" w:color="auto" w:fill="auto"/>
            <w:noWrap/>
            <w:vAlign w:val="bottom"/>
            <w:hideMark/>
          </w:tcPr>
          <w:p w14:paraId="08F782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14:paraId="1A52BA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2D73A57" w14:textId="77777777"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14:paraId="45E620F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14:paraId="288CB4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14:paraId="390782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701C001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14:paraId="7D3CCA2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023F27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14:paraId="516419D9" w14:textId="77777777" w:rsidTr="00D754AE">
        <w:trPr>
          <w:jc w:val="center"/>
        </w:trPr>
        <w:tc>
          <w:tcPr>
            <w:tcW w:w="0" w:type="auto"/>
            <w:tcBorders>
              <w:top w:val="nil"/>
              <w:left w:val="nil"/>
              <w:bottom w:val="nil"/>
              <w:right w:val="nil"/>
            </w:tcBorders>
            <w:shd w:val="clear" w:color="auto" w:fill="auto"/>
            <w:noWrap/>
            <w:vAlign w:val="bottom"/>
            <w:hideMark/>
          </w:tcPr>
          <w:p w14:paraId="31354D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14:paraId="64E33EB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7CE8DD38" w14:textId="77777777"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14:paraId="0C7BB42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14:paraId="00BA9A3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14:paraId="11BB720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5F12FB1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14:paraId="7636B6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F782D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14:paraId="605393F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84071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14:paraId="2B43836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5815B487" w14:textId="77777777"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14:paraId="53BB87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14:paraId="5C412EF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14:paraId="4BB2B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22C94E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14:paraId="1FE674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66FF04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14:paraId="3DC76D4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160872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6F2ED3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27DE64E" w14:textId="77777777"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14:paraId="62F9324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D099B1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14:paraId="448F93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14:paraId="53084CE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14:paraId="007C3B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8F22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14:paraId="16F97C2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6B8E8F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1ECDCB8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5804FF29" w14:textId="77777777"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14:paraId="52BDA5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14:paraId="509373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14:paraId="43CB7F5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14:paraId="70E1CFA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14:paraId="21E719D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9D762E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14:paraId="15B26838"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7C1BB3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14:paraId="4DBEB08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14:paraId="27877F77" w14:textId="77777777"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14:paraId="1431D0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14:paraId="560CF1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14:paraId="49976FB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14:paraId="51A690E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14:paraId="7E11052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14:paraId="6E001F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14:paraId="52BDD51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54F3B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6E17EA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68E59AD" w14:textId="77777777"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14:paraId="3E1300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14:paraId="7A0F2F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14:paraId="3391516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14:paraId="68ED7D1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14:paraId="79E5BC6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7D7A2A8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14:paraId="53EEEB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7A54D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BA813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7A0348B6" w14:textId="77777777"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14:paraId="6B09606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14:paraId="61C3699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14:paraId="20B6A5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14:paraId="19F9774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14:paraId="12609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1F77D9E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14:paraId="0B4A067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D8E7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14:paraId="0F35CCA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DF9E503" w14:textId="77777777"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14:paraId="16D3679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14:paraId="473A4BA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14:paraId="2275DF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14:paraId="1F0544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14:paraId="282E2C0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0E5C703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14:paraId="3FD38576" w14:textId="77777777" w:rsidTr="00D754AE">
        <w:trPr>
          <w:jc w:val="center"/>
        </w:trPr>
        <w:tc>
          <w:tcPr>
            <w:tcW w:w="0" w:type="auto"/>
            <w:tcBorders>
              <w:top w:val="nil"/>
              <w:left w:val="nil"/>
              <w:bottom w:val="nil"/>
              <w:right w:val="nil"/>
            </w:tcBorders>
            <w:shd w:val="clear" w:color="auto" w:fill="auto"/>
            <w:noWrap/>
            <w:vAlign w:val="bottom"/>
            <w:hideMark/>
          </w:tcPr>
          <w:p w14:paraId="31E6A8D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14:paraId="78E847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02061C38" w14:textId="77777777"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14:paraId="3F753F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14:paraId="1016A83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14:paraId="503FC3E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14:paraId="394A8BA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14:paraId="7BDC0AE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39B81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14:paraId="1660F911" w14:textId="77777777" w:rsidTr="00D754AE">
        <w:trPr>
          <w:jc w:val="center"/>
        </w:trPr>
        <w:tc>
          <w:tcPr>
            <w:tcW w:w="0" w:type="auto"/>
            <w:tcBorders>
              <w:top w:val="nil"/>
              <w:left w:val="nil"/>
              <w:bottom w:val="nil"/>
              <w:right w:val="nil"/>
            </w:tcBorders>
            <w:shd w:val="clear" w:color="auto" w:fill="auto"/>
            <w:noWrap/>
            <w:vAlign w:val="bottom"/>
            <w:hideMark/>
          </w:tcPr>
          <w:p w14:paraId="30B3D4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14:paraId="7DDC301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032F1731" w14:textId="77777777"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14:paraId="409965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14:paraId="57C7858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14:paraId="1C5ABE6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14:paraId="6046280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14:paraId="7E7AE63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BDDC87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14:paraId="15C44D59" w14:textId="77777777" w:rsidTr="00D754AE">
        <w:trPr>
          <w:jc w:val="center"/>
        </w:trPr>
        <w:tc>
          <w:tcPr>
            <w:tcW w:w="0" w:type="auto"/>
            <w:tcBorders>
              <w:top w:val="nil"/>
              <w:left w:val="nil"/>
              <w:bottom w:val="nil"/>
              <w:right w:val="nil"/>
            </w:tcBorders>
            <w:shd w:val="clear" w:color="auto" w:fill="auto"/>
            <w:noWrap/>
            <w:vAlign w:val="bottom"/>
            <w:hideMark/>
          </w:tcPr>
          <w:p w14:paraId="213FC79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14:paraId="26D97B9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00685556" w14:textId="77777777"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14:paraId="3D9E7E2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14:paraId="045AD46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14:paraId="2B93055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14:paraId="42402AC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14:paraId="32B6D8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A28B3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14:paraId="21506FEF" w14:textId="77777777" w:rsidTr="00D754AE">
        <w:trPr>
          <w:jc w:val="center"/>
        </w:trPr>
        <w:tc>
          <w:tcPr>
            <w:tcW w:w="0" w:type="auto"/>
            <w:tcBorders>
              <w:top w:val="nil"/>
              <w:left w:val="nil"/>
              <w:bottom w:val="nil"/>
              <w:right w:val="nil"/>
            </w:tcBorders>
            <w:shd w:val="clear" w:color="auto" w:fill="auto"/>
            <w:noWrap/>
            <w:vAlign w:val="bottom"/>
            <w:hideMark/>
          </w:tcPr>
          <w:p w14:paraId="26D80CE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14:paraId="49749F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1A146BA5" w14:textId="77777777"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14:paraId="1C724D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14:paraId="680175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14:paraId="1B05DB0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14:paraId="4AAFD35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14:paraId="564A7A0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02375F5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14:paraId="0A763B66" w14:textId="77777777" w:rsidTr="00D754AE">
        <w:trPr>
          <w:jc w:val="center"/>
        </w:trPr>
        <w:tc>
          <w:tcPr>
            <w:tcW w:w="0" w:type="auto"/>
            <w:tcBorders>
              <w:top w:val="nil"/>
              <w:left w:val="nil"/>
              <w:bottom w:val="nil"/>
              <w:right w:val="nil"/>
            </w:tcBorders>
            <w:shd w:val="clear" w:color="auto" w:fill="auto"/>
            <w:noWrap/>
            <w:vAlign w:val="bottom"/>
            <w:hideMark/>
          </w:tcPr>
          <w:p w14:paraId="25E2DE9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0B81611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7D770905" w14:textId="77777777"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14:paraId="5AA1F8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14:paraId="12BBD89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14:paraId="4B717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14:paraId="5A68AA0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14:paraId="7C4F8EA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132195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5DCDB7D7"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74D17FD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14:paraId="24220F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49A77B19" w14:textId="77777777"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14:paraId="392A5C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14:paraId="291B37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14:paraId="143185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14:paraId="4AE549C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14:paraId="594B48A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14:paraId="382E28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14:paraId="38129C15" w14:textId="77777777" w:rsidR="004E3ED9" w:rsidRDefault="004E3ED9" w:rsidP="00AB2C9C">
      <w:pPr>
        <w:pStyle w:val="Caption"/>
        <w:keepNext/>
      </w:pPr>
    </w:p>
    <w:p w14:paraId="3CFA9776" w14:textId="77777777" w:rsidR="000955CA" w:rsidRDefault="000955CA" w:rsidP="000955CA"/>
    <w:p w14:paraId="74916ECB" w14:textId="77777777" w:rsidR="000955CA" w:rsidRDefault="000955CA" w:rsidP="000955CA"/>
    <w:p w14:paraId="0A54554A" w14:textId="77777777" w:rsidR="000955CA" w:rsidRDefault="000955CA" w:rsidP="000955CA"/>
    <w:p w14:paraId="6058AEF4" w14:textId="77777777" w:rsidR="000955CA" w:rsidRDefault="000955CA" w:rsidP="000955CA"/>
    <w:p w14:paraId="453CB3E3" w14:textId="77777777" w:rsidR="000955CA" w:rsidRPr="000955CA" w:rsidRDefault="000955CA" w:rsidP="000955CA"/>
    <w:p w14:paraId="44CDDEDC" w14:textId="77777777" w:rsidR="00AB2C9C" w:rsidRDefault="00AB2C9C" w:rsidP="00AB2C9C">
      <w:pPr>
        <w:pStyle w:val="Caption"/>
        <w:keepNext/>
      </w:pPr>
      <w:bookmarkStart w:id="98" w:name="_Ref145162993"/>
      <w:r>
        <w:lastRenderedPageBreak/>
        <w:t xml:space="preserve">Table </w:t>
      </w:r>
      <w:fldSimple w:instr=" SEQ Table \* ARABIC ">
        <w:r w:rsidR="00C1315D">
          <w:rPr>
            <w:noProof/>
          </w:rPr>
          <w:t>11</w:t>
        </w:r>
      </w:fldSimple>
      <w:bookmarkEnd w:id="98"/>
      <w:r w:rsidR="00B369FF">
        <w:t>.</w:t>
      </w:r>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14:paraId="38FBDB8E"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28EB7E2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14:paraId="6D529A8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14:paraId="14FEB4B0"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A668BCC"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14:paraId="1B0DCC01"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B58135C"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7CEB97D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14:paraId="752C469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14:paraId="3E9D70C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14:paraId="0598BC3F" w14:textId="77777777" w:rsidTr="00D754AE">
        <w:trPr>
          <w:jc w:val="center"/>
        </w:trPr>
        <w:tc>
          <w:tcPr>
            <w:tcW w:w="0" w:type="auto"/>
            <w:tcBorders>
              <w:top w:val="nil"/>
              <w:left w:val="nil"/>
              <w:bottom w:val="nil"/>
              <w:right w:val="nil"/>
            </w:tcBorders>
            <w:shd w:val="clear" w:color="auto" w:fill="auto"/>
            <w:noWrap/>
            <w:vAlign w:val="bottom"/>
            <w:hideMark/>
          </w:tcPr>
          <w:p w14:paraId="3122B3F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1B5E313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14:paraId="0791FC52" w14:textId="77777777"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14:paraId="06898F4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14:paraId="6649BD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14:paraId="35E59E8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14:paraId="44FF1A2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14:paraId="099B08B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1BAAE1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14:paraId="149A6C72" w14:textId="77777777" w:rsidTr="00D754AE">
        <w:trPr>
          <w:jc w:val="center"/>
        </w:trPr>
        <w:tc>
          <w:tcPr>
            <w:tcW w:w="0" w:type="auto"/>
            <w:tcBorders>
              <w:top w:val="nil"/>
              <w:left w:val="nil"/>
              <w:bottom w:val="nil"/>
              <w:right w:val="nil"/>
            </w:tcBorders>
            <w:shd w:val="clear" w:color="auto" w:fill="auto"/>
            <w:noWrap/>
            <w:vAlign w:val="bottom"/>
            <w:hideMark/>
          </w:tcPr>
          <w:p w14:paraId="4F7A75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14:paraId="280748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A62A0EA" w14:textId="77777777"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14:paraId="74C3F43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14:paraId="1C7CDF9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14:paraId="7D995B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14:paraId="7F4F5C9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14:paraId="22A067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EB22DF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14:paraId="7E72F53D" w14:textId="77777777" w:rsidTr="00D754AE">
        <w:trPr>
          <w:jc w:val="center"/>
        </w:trPr>
        <w:tc>
          <w:tcPr>
            <w:tcW w:w="0" w:type="auto"/>
            <w:tcBorders>
              <w:top w:val="nil"/>
              <w:left w:val="nil"/>
              <w:bottom w:val="nil"/>
              <w:right w:val="nil"/>
            </w:tcBorders>
            <w:shd w:val="clear" w:color="auto" w:fill="auto"/>
            <w:noWrap/>
            <w:vAlign w:val="bottom"/>
            <w:hideMark/>
          </w:tcPr>
          <w:p w14:paraId="033F13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25EA56A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2A0A7207" w14:textId="77777777"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14:paraId="6DC5339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14:paraId="4159C2E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14:paraId="2B982D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14:paraId="0827CF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14:paraId="7A4C22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5DF9C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14:paraId="4290977F" w14:textId="77777777" w:rsidTr="00D754AE">
        <w:trPr>
          <w:jc w:val="center"/>
        </w:trPr>
        <w:tc>
          <w:tcPr>
            <w:tcW w:w="0" w:type="auto"/>
            <w:tcBorders>
              <w:top w:val="nil"/>
              <w:left w:val="nil"/>
              <w:bottom w:val="nil"/>
              <w:right w:val="nil"/>
            </w:tcBorders>
            <w:shd w:val="clear" w:color="auto" w:fill="auto"/>
            <w:noWrap/>
            <w:vAlign w:val="bottom"/>
            <w:hideMark/>
          </w:tcPr>
          <w:p w14:paraId="1B3726C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14:paraId="2DD7D02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B59278F" w14:textId="77777777"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14:paraId="364F660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14:paraId="1F0AD70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14:paraId="7DE87E0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14:paraId="5B39071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14:paraId="35D1470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89EE3A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14:paraId="58AED09A" w14:textId="77777777" w:rsidTr="00D754AE">
        <w:trPr>
          <w:jc w:val="center"/>
        </w:trPr>
        <w:tc>
          <w:tcPr>
            <w:tcW w:w="0" w:type="auto"/>
            <w:tcBorders>
              <w:top w:val="nil"/>
              <w:left w:val="nil"/>
              <w:bottom w:val="nil"/>
              <w:right w:val="nil"/>
            </w:tcBorders>
            <w:shd w:val="clear" w:color="auto" w:fill="auto"/>
            <w:noWrap/>
            <w:vAlign w:val="bottom"/>
            <w:hideMark/>
          </w:tcPr>
          <w:p w14:paraId="4010B97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14:paraId="5CA77A9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20160E4E" w14:textId="77777777"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14:paraId="092F82F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14:paraId="7EBFA27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14:paraId="18C837D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14:paraId="5413557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14:paraId="04C2F46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4626C70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14:paraId="5A5F6428" w14:textId="77777777" w:rsidTr="00D754AE">
        <w:trPr>
          <w:jc w:val="center"/>
        </w:trPr>
        <w:tc>
          <w:tcPr>
            <w:tcW w:w="0" w:type="auto"/>
            <w:tcBorders>
              <w:top w:val="nil"/>
              <w:left w:val="nil"/>
              <w:bottom w:val="nil"/>
              <w:right w:val="nil"/>
            </w:tcBorders>
            <w:shd w:val="clear" w:color="auto" w:fill="auto"/>
            <w:noWrap/>
            <w:vAlign w:val="bottom"/>
            <w:hideMark/>
          </w:tcPr>
          <w:p w14:paraId="45859B7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14:paraId="31A9A6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54648164" w14:textId="77777777"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14:paraId="2EC4C8D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14:paraId="4E5904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14:paraId="481E830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14:paraId="5595DE0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14:paraId="7174037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0AB4EFC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14:paraId="05DCCE7B" w14:textId="77777777" w:rsidTr="00D754AE">
        <w:trPr>
          <w:jc w:val="center"/>
        </w:trPr>
        <w:tc>
          <w:tcPr>
            <w:tcW w:w="0" w:type="auto"/>
            <w:tcBorders>
              <w:top w:val="nil"/>
              <w:left w:val="nil"/>
              <w:bottom w:val="nil"/>
              <w:right w:val="nil"/>
            </w:tcBorders>
            <w:shd w:val="clear" w:color="auto" w:fill="auto"/>
            <w:noWrap/>
            <w:vAlign w:val="bottom"/>
            <w:hideMark/>
          </w:tcPr>
          <w:p w14:paraId="18923B9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14:paraId="3D048FE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3127E44" w14:textId="77777777"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14:paraId="2782EA9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14:paraId="646F893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14:paraId="25F0BAD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14:paraId="1F3C56C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14:paraId="68D991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DBAE4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14:paraId="7B86F5C0" w14:textId="77777777" w:rsidTr="00D754AE">
        <w:trPr>
          <w:jc w:val="center"/>
        </w:trPr>
        <w:tc>
          <w:tcPr>
            <w:tcW w:w="0" w:type="auto"/>
            <w:tcBorders>
              <w:top w:val="nil"/>
              <w:left w:val="nil"/>
              <w:bottom w:val="nil"/>
              <w:right w:val="nil"/>
            </w:tcBorders>
            <w:shd w:val="clear" w:color="auto" w:fill="auto"/>
            <w:noWrap/>
            <w:vAlign w:val="bottom"/>
            <w:hideMark/>
          </w:tcPr>
          <w:p w14:paraId="02E9FF5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65F602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29BD5F93" w14:textId="77777777"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14:paraId="610846D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14:paraId="1593A2E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14:paraId="5BDCE2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43E6D15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14:paraId="08F94EA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F4BD7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14:paraId="0B2BCB5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8EBEA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14:paraId="16343E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6D54FC96" w14:textId="77777777"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14:paraId="706AF7D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14:paraId="52B386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14:paraId="4C2932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14:paraId="6378AEB0"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14:paraId="27D28B0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32D47E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14:paraId="30A0AA1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A23EC4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3F2CDB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36ECB62E" w14:textId="77777777"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14:paraId="3215DAE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B7BA1B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14:paraId="20F8B6F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0090CDE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14:paraId="4E3796B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59CEF9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14:paraId="21378F9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A9B7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14:paraId="6FFFFAD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4A461A16" w14:textId="77777777"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14:paraId="7E63A9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14:paraId="5059BA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14:paraId="1D4D26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14:paraId="33DCA9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14:paraId="335B757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6B60D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14:paraId="0CB01C4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B8BB93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14:paraId="6A4C6E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1146A51A" w14:textId="77777777"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14:paraId="5E3897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14:paraId="3C183D0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14:paraId="08E8F16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6B8101E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14:paraId="4F33222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77B2428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14:paraId="4BA255E7"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B3894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14:paraId="24B8DA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14:paraId="62B632BD" w14:textId="77777777"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14:paraId="02C56F2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14:paraId="6B45F3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14:paraId="75A00D6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14:paraId="182F15E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14:paraId="61678DD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14:paraId="5CB94BE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14:paraId="51A7DF7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DC66F7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14:paraId="30AED4F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3E2CCC11" w14:textId="77777777"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14:paraId="579D74D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14:paraId="4E97BBE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14:paraId="2E0FC9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2EA8C1FE"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14:paraId="1B26FF0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212432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14:paraId="6EEFF23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034314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14:paraId="5D52EC8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51489CF5" w14:textId="77777777"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14:paraId="69BA396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14:paraId="2838C21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14:paraId="247AC38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14:paraId="14AAC27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14:paraId="75F4301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33E4E34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14:paraId="70EF72DC"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62CC0A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14:paraId="7DE7FDB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14:paraId="47FD4C04" w14:textId="77777777"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14:paraId="5B5A1D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14:paraId="2B1A6A2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14:paraId="2F6609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88CC55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14:paraId="4B7CC3D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0C7148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14:paraId="5EAC31E6" w14:textId="77777777" w:rsidTr="00D754AE">
        <w:trPr>
          <w:jc w:val="center"/>
        </w:trPr>
        <w:tc>
          <w:tcPr>
            <w:tcW w:w="0" w:type="auto"/>
            <w:tcBorders>
              <w:top w:val="nil"/>
              <w:left w:val="nil"/>
              <w:bottom w:val="nil"/>
              <w:right w:val="nil"/>
            </w:tcBorders>
            <w:shd w:val="clear" w:color="auto" w:fill="auto"/>
            <w:noWrap/>
            <w:vAlign w:val="bottom"/>
            <w:hideMark/>
          </w:tcPr>
          <w:p w14:paraId="2D1647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14:paraId="4ABA25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2440303" w14:textId="77777777"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14:paraId="6634678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14:paraId="03746CE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14:paraId="24839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14:paraId="66BE28FB"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14:paraId="283707B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622FCBD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14:paraId="7BAD9A0A" w14:textId="77777777" w:rsidTr="00D754AE">
        <w:trPr>
          <w:jc w:val="center"/>
        </w:trPr>
        <w:tc>
          <w:tcPr>
            <w:tcW w:w="0" w:type="auto"/>
            <w:tcBorders>
              <w:top w:val="nil"/>
              <w:left w:val="nil"/>
              <w:bottom w:val="nil"/>
              <w:right w:val="nil"/>
            </w:tcBorders>
            <w:shd w:val="clear" w:color="auto" w:fill="auto"/>
            <w:noWrap/>
            <w:vAlign w:val="bottom"/>
            <w:hideMark/>
          </w:tcPr>
          <w:p w14:paraId="0F033E3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0A77836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5F8C6B5" w14:textId="77777777"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14:paraId="53EBE1B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14:paraId="1B404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14:paraId="0CFC57C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47BF11C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14:paraId="0818EB0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EFC9A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14:paraId="6D5E9784" w14:textId="77777777" w:rsidTr="00D754AE">
        <w:trPr>
          <w:jc w:val="center"/>
        </w:trPr>
        <w:tc>
          <w:tcPr>
            <w:tcW w:w="0" w:type="auto"/>
            <w:tcBorders>
              <w:top w:val="nil"/>
              <w:left w:val="nil"/>
              <w:bottom w:val="nil"/>
              <w:right w:val="nil"/>
            </w:tcBorders>
            <w:shd w:val="clear" w:color="auto" w:fill="auto"/>
            <w:noWrap/>
            <w:vAlign w:val="bottom"/>
            <w:hideMark/>
          </w:tcPr>
          <w:p w14:paraId="4DFB64D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059A6F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A661C8E" w14:textId="77777777"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14:paraId="4A6245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37106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14:paraId="0C57F80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14:paraId="25D3B13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14:paraId="454332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DF7FA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14:paraId="20C0A86E" w14:textId="77777777" w:rsidTr="00D754AE">
        <w:trPr>
          <w:jc w:val="center"/>
        </w:trPr>
        <w:tc>
          <w:tcPr>
            <w:tcW w:w="0" w:type="auto"/>
            <w:tcBorders>
              <w:top w:val="nil"/>
              <w:left w:val="nil"/>
              <w:right w:val="nil"/>
            </w:tcBorders>
            <w:shd w:val="clear" w:color="auto" w:fill="auto"/>
            <w:noWrap/>
            <w:vAlign w:val="bottom"/>
            <w:hideMark/>
          </w:tcPr>
          <w:p w14:paraId="60E790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14:paraId="2E9F478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F88F03F" w14:textId="77777777"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14:paraId="33757C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14:paraId="3D3CBFE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14:paraId="5E99FC1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14:paraId="5468168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14:paraId="3834362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14:paraId="460DF6C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14:paraId="75779BC0"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1A0A34A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4933A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6F2A75DB" w14:textId="77777777"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14:paraId="4AF8394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14:paraId="2FBA808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14:paraId="20E2BC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14:paraId="3554165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14:paraId="75EA9BA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14:paraId="4461C2B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14:paraId="7BD72311"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089F1A9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14:paraId="5ACB3C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41E6E9FE" w14:textId="77777777"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14:paraId="52AB975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14:paraId="1BDA4EF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14:paraId="2114D3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14:paraId="3707257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14:paraId="28355AF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14:paraId="21EF7E9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14:paraId="10E149F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7692B5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14:paraId="68AFFB9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425309DF" w14:textId="77777777"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14:paraId="06AE97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14:paraId="72EAEAD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14:paraId="39405B9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14:paraId="7506010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14:paraId="02622F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BBA9B3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14:paraId="5BEC6A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2DDFC0B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14:paraId="7BF22E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14E23AD2" w14:textId="77777777"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14:paraId="45F74AA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14:paraId="3AF7C3A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14:paraId="4E18E4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14:paraId="2C14734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14:paraId="27984B2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889075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14:paraId="28F7CC7F" w14:textId="77777777" w:rsidTr="00D754AE">
        <w:trPr>
          <w:jc w:val="center"/>
        </w:trPr>
        <w:tc>
          <w:tcPr>
            <w:tcW w:w="0" w:type="auto"/>
            <w:tcBorders>
              <w:top w:val="nil"/>
              <w:left w:val="nil"/>
              <w:right w:val="nil"/>
            </w:tcBorders>
            <w:shd w:val="clear" w:color="auto" w:fill="D9D9D9" w:themeFill="background1" w:themeFillShade="D9"/>
            <w:noWrap/>
            <w:vAlign w:val="bottom"/>
          </w:tcPr>
          <w:p w14:paraId="17CFE9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14:paraId="1E3461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5A9D3F26" w14:textId="77777777"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14:paraId="5D8C794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14:paraId="7115AF3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14:paraId="67F0F9E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14:paraId="22AFC9B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14:paraId="4CD95CA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49C516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14:paraId="362BB538"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6CE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14:paraId="7F024C6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16397EE8" w14:textId="77777777"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14:paraId="36C657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14:paraId="721320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14:paraId="62E2BAC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14:paraId="2F2525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14:paraId="3F28602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AFD658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61348556"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D3F7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14:paraId="6FC68D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14:paraId="2F239726" w14:textId="77777777"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14:paraId="036A5A8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14:paraId="221EEE9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14:paraId="17B2F3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14:paraId="472663F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14:paraId="26D634A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2ADD0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14:paraId="53E66F72" w14:textId="77777777" w:rsidTr="00D754AE">
        <w:trPr>
          <w:jc w:val="center"/>
        </w:trPr>
        <w:tc>
          <w:tcPr>
            <w:tcW w:w="0" w:type="auto"/>
            <w:tcBorders>
              <w:top w:val="nil"/>
              <w:left w:val="nil"/>
              <w:right w:val="nil"/>
            </w:tcBorders>
            <w:shd w:val="clear" w:color="auto" w:fill="AEAAAA" w:themeFill="background2" w:themeFillShade="BF"/>
            <w:noWrap/>
            <w:vAlign w:val="bottom"/>
          </w:tcPr>
          <w:p w14:paraId="36EC166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14:paraId="1A2435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14:paraId="7A367E85" w14:textId="77777777"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14:paraId="17A0AC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14:paraId="0A17D13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14:paraId="4EC1731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14:paraId="6E68D97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14:paraId="476CDA6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14:paraId="3604095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14:paraId="26FC1B6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A4E4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14:paraId="3922345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03E9132" w14:textId="77777777"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14:paraId="2B550F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14:paraId="7948D6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14:paraId="7A611D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14:paraId="7ABFBD8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14:paraId="28D7798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D5D150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14:paraId="1E986F23" w14:textId="77777777" w:rsidTr="00D754AE">
        <w:trPr>
          <w:jc w:val="center"/>
        </w:trPr>
        <w:tc>
          <w:tcPr>
            <w:tcW w:w="0" w:type="auto"/>
            <w:tcBorders>
              <w:top w:val="nil"/>
              <w:left w:val="nil"/>
              <w:right w:val="nil"/>
            </w:tcBorders>
            <w:shd w:val="clear" w:color="auto" w:fill="D9D9D9" w:themeFill="background1" w:themeFillShade="D9"/>
            <w:noWrap/>
            <w:vAlign w:val="bottom"/>
          </w:tcPr>
          <w:p w14:paraId="30B466C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13D7E61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5CA3D01C" w14:textId="77777777"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14:paraId="137399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14:paraId="54D0554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14:paraId="5764C8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14:paraId="505BA89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14:paraId="675E70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D04720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5F224A6D" w14:textId="77777777" w:rsidTr="00D754AE">
        <w:trPr>
          <w:jc w:val="center"/>
        </w:trPr>
        <w:tc>
          <w:tcPr>
            <w:tcW w:w="0" w:type="auto"/>
            <w:tcBorders>
              <w:top w:val="nil"/>
              <w:left w:val="nil"/>
              <w:right w:val="nil"/>
            </w:tcBorders>
            <w:shd w:val="clear" w:color="auto" w:fill="D9D9D9" w:themeFill="background1" w:themeFillShade="D9"/>
            <w:noWrap/>
            <w:vAlign w:val="bottom"/>
          </w:tcPr>
          <w:p w14:paraId="58EC425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7AB9FF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4C875580" w14:textId="77777777"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14:paraId="7EE7F5E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14:paraId="23D26A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14:paraId="5A4E7AF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14:paraId="0FD0241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14:paraId="3F05F98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341673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14:paraId="6995817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18E2B7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14:paraId="06253A7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5D4175DF" w14:textId="77777777"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14:paraId="3353C92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14:paraId="3058882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14:paraId="4F6D0A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14:paraId="252E31C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14:paraId="78388FE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CF5B7B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14:paraId="415C323D" w14:textId="77777777" w:rsidTr="00D754AE">
        <w:trPr>
          <w:jc w:val="center"/>
        </w:trPr>
        <w:tc>
          <w:tcPr>
            <w:tcW w:w="0" w:type="auto"/>
            <w:tcBorders>
              <w:top w:val="nil"/>
              <w:left w:val="nil"/>
              <w:right w:val="nil"/>
            </w:tcBorders>
            <w:shd w:val="clear" w:color="auto" w:fill="D9D9D9" w:themeFill="background1" w:themeFillShade="D9"/>
            <w:noWrap/>
            <w:vAlign w:val="bottom"/>
          </w:tcPr>
          <w:p w14:paraId="279526A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14:paraId="1FF8756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19BD2573" w14:textId="77777777"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14:paraId="08525A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14:paraId="5A5D79A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14:paraId="4F1005A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14:paraId="34B5D4A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14:paraId="3EABBD3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5D87E4A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14:paraId="48A572A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90017E5"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14:paraId="63A1557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14:paraId="3F590662" w14:textId="77777777"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14:paraId="5556A80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14:paraId="7878165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14:paraId="31FECC1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14:paraId="16E98F1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14:paraId="19241A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92557C9"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14:paraId="7AF2283D" w14:textId="77777777" w:rsidTr="00D754AE">
        <w:trPr>
          <w:jc w:val="center"/>
        </w:trPr>
        <w:tc>
          <w:tcPr>
            <w:tcW w:w="0" w:type="auto"/>
            <w:tcBorders>
              <w:top w:val="nil"/>
              <w:left w:val="nil"/>
              <w:right w:val="nil"/>
            </w:tcBorders>
            <w:shd w:val="clear" w:color="auto" w:fill="auto"/>
            <w:noWrap/>
            <w:vAlign w:val="bottom"/>
          </w:tcPr>
          <w:p w14:paraId="0E2CC9E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6749D30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16323513" w14:textId="77777777"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14:paraId="1F2AD8D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14:paraId="49CDA01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14:paraId="7084B44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14:paraId="2E05F58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14:paraId="35A8B96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24DE30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14:paraId="2E8D9C95" w14:textId="77777777" w:rsidTr="00D754AE">
        <w:trPr>
          <w:jc w:val="center"/>
        </w:trPr>
        <w:tc>
          <w:tcPr>
            <w:tcW w:w="0" w:type="auto"/>
            <w:tcBorders>
              <w:top w:val="nil"/>
              <w:left w:val="nil"/>
              <w:right w:val="nil"/>
            </w:tcBorders>
            <w:shd w:val="clear" w:color="auto" w:fill="auto"/>
            <w:noWrap/>
            <w:vAlign w:val="bottom"/>
          </w:tcPr>
          <w:p w14:paraId="36FE9E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611EF50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7BAA6C6C" w14:textId="77777777"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14:paraId="540E60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14:paraId="4698CC5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14:paraId="6EE313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14:paraId="18758114"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14:paraId="6EE5918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0D3A9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14:paraId="3350779F" w14:textId="77777777" w:rsidTr="00D754AE">
        <w:trPr>
          <w:jc w:val="center"/>
        </w:trPr>
        <w:tc>
          <w:tcPr>
            <w:tcW w:w="0" w:type="auto"/>
            <w:tcBorders>
              <w:top w:val="nil"/>
              <w:left w:val="nil"/>
              <w:right w:val="nil"/>
            </w:tcBorders>
            <w:shd w:val="clear" w:color="auto" w:fill="auto"/>
            <w:noWrap/>
            <w:vAlign w:val="bottom"/>
          </w:tcPr>
          <w:p w14:paraId="09BCBEF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28F7FF5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4D0ADFF4" w14:textId="77777777"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14:paraId="353E747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14:paraId="38062D5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14:paraId="6005C9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14:paraId="590799D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14:paraId="13A66A6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24DF2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14:paraId="212BD39C" w14:textId="77777777" w:rsidTr="00D754AE">
        <w:trPr>
          <w:jc w:val="center"/>
        </w:trPr>
        <w:tc>
          <w:tcPr>
            <w:tcW w:w="0" w:type="auto"/>
            <w:tcBorders>
              <w:top w:val="nil"/>
              <w:left w:val="nil"/>
              <w:right w:val="nil"/>
            </w:tcBorders>
            <w:shd w:val="clear" w:color="auto" w:fill="auto"/>
            <w:noWrap/>
            <w:vAlign w:val="bottom"/>
          </w:tcPr>
          <w:p w14:paraId="3109EF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6535A1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5589EDBA" w14:textId="77777777"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14:paraId="2771E94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14:paraId="580E905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14:paraId="41C56E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14:paraId="4E3EED7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14:paraId="5F29ECF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667492A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14:paraId="3F1B51D7" w14:textId="77777777" w:rsidTr="00D754AE">
        <w:trPr>
          <w:jc w:val="center"/>
        </w:trPr>
        <w:tc>
          <w:tcPr>
            <w:tcW w:w="0" w:type="auto"/>
            <w:tcBorders>
              <w:top w:val="nil"/>
              <w:left w:val="nil"/>
              <w:right w:val="nil"/>
            </w:tcBorders>
            <w:shd w:val="clear" w:color="auto" w:fill="auto"/>
            <w:noWrap/>
            <w:vAlign w:val="bottom"/>
          </w:tcPr>
          <w:p w14:paraId="2961DC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14:paraId="2A5778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78C206F1" w14:textId="77777777"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14:paraId="46914DC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14:paraId="4F6199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14:paraId="6E486F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14:paraId="6BDEC7A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14:paraId="5C9D25B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13BC6FD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14:paraId="213BBF88" w14:textId="77777777" w:rsidTr="00D754AE">
        <w:trPr>
          <w:jc w:val="center"/>
        </w:trPr>
        <w:tc>
          <w:tcPr>
            <w:tcW w:w="0" w:type="auto"/>
            <w:tcBorders>
              <w:top w:val="nil"/>
              <w:left w:val="nil"/>
              <w:right w:val="nil"/>
            </w:tcBorders>
            <w:shd w:val="clear" w:color="auto" w:fill="auto"/>
            <w:noWrap/>
            <w:vAlign w:val="bottom"/>
          </w:tcPr>
          <w:p w14:paraId="161F6A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4E47FE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B05609F" w14:textId="77777777"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14:paraId="58588F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58797BE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14:paraId="47931C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14:paraId="71B8E3D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14:paraId="5D0A8A2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63A19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14:paraId="7248B52C" w14:textId="77777777" w:rsidTr="00D754AE">
        <w:trPr>
          <w:jc w:val="center"/>
        </w:trPr>
        <w:tc>
          <w:tcPr>
            <w:tcW w:w="0" w:type="auto"/>
            <w:tcBorders>
              <w:top w:val="nil"/>
              <w:left w:val="nil"/>
              <w:right w:val="nil"/>
            </w:tcBorders>
            <w:shd w:val="clear" w:color="auto" w:fill="auto"/>
            <w:noWrap/>
            <w:vAlign w:val="bottom"/>
          </w:tcPr>
          <w:p w14:paraId="0C2F809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15645BC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462182A3" w14:textId="77777777"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14:paraId="0E9D7A8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4A72B30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14:paraId="2D4A3A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14:paraId="13AE6F3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14:paraId="25EE1C0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3AB5FA1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14:paraId="02179CAC" w14:textId="77777777" w:rsidTr="00D754AE">
        <w:trPr>
          <w:jc w:val="center"/>
        </w:trPr>
        <w:tc>
          <w:tcPr>
            <w:tcW w:w="0" w:type="auto"/>
            <w:tcBorders>
              <w:top w:val="nil"/>
              <w:left w:val="nil"/>
              <w:bottom w:val="single" w:sz="4" w:space="0" w:color="auto"/>
              <w:right w:val="nil"/>
            </w:tcBorders>
            <w:shd w:val="clear" w:color="auto" w:fill="auto"/>
            <w:noWrap/>
            <w:vAlign w:val="bottom"/>
          </w:tcPr>
          <w:p w14:paraId="6A5B513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14:paraId="4C48A5E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1A110B06" w14:textId="77777777"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14:paraId="1AE0ADF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14:paraId="387D91F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14:paraId="4455E9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14:paraId="2EF4707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14:paraId="728B74A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14:paraId="6B06E1F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14:paraId="5EE2212A" w14:textId="77777777" w:rsidR="00AB2C9C" w:rsidRDefault="00AB2C9C" w:rsidP="006B16EF">
      <w:pPr>
        <w:jc w:val="right"/>
      </w:pPr>
    </w:p>
    <w:p w14:paraId="241F2852" w14:textId="77777777" w:rsidR="00441D0D" w:rsidRDefault="00441D0D" w:rsidP="006B16EF">
      <w:pPr>
        <w:jc w:val="right"/>
      </w:pPr>
    </w:p>
    <w:p w14:paraId="5A5A9706" w14:textId="77777777" w:rsidR="00557FE7" w:rsidRDefault="00557FE7" w:rsidP="006B16EF">
      <w:pPr>
        <w:jc w:val="right"/>
      </w:pPr>
    </w:p>
    <w:p w14:paraId="606094B9" w14:textId="77777777" w:rsidR="004E5D9C" w:rsidRDefault="004E5D9C" w:rsidP="006B16EF">
      <w:pPr>
        <w:jc w:val="right"/>
      </w:pPr>
    </w:p>
    <w:p w14:paraId="74366B59" w14:textId="77777777" w:rsidR="004E5D9C" w:rsidRDefault="004E5D9C" w:rsidP="006B16EF">
      <w:pPr>
        <w:jc w:val="right"/>
      </w:pPr>
    </w:p>
    <w:p w14:paraId="66C135FB" w14:textId="77777777" w:rsidR="004E5D9C" w:rsidRDefault="004E5D9C" w:rsidP="006B16EF">
      <w:pPr>
        <w:jc w:val="right"/>
      </w:pPr>
    </w:p>
    <w:p w14:paraId="1D40D9BE" w14:textId="77777777" w:rsidR="004E5D9C" w:rsidRDefault="004E5D9C" w:rsidP="006B16EF">
      <w:pPr>
        <w:jc w:val="right"/>
      </w:pPr>
    </w:p>
    <w:p w14:paraId="5BEE15A7" w14:textId="77777777" w:rsidR="004E5D9C" w:rsidRDefault="004E5D9C" w:rsidP="006B16EF">
      <w:pPr>
        <w:jc w:val="right"/>
      </w:pPr>
    </w:p>
    <w:p w14:paraId="57C19A62" w14:textId="77777777" w:rsidR="004E5D9C" w:rsidRDefault="004E5D9C" w:rsidP="006B16EF">
      <w:pPr>
        <w:jc w:val="right"/>
      </w:pPr>
    </w:p>
    <w:p w14:paraId="394C7EF7" w14:textId="77777777" w:rsidR="004E5D9C" w:rsidRDefault="004E5D9C" w:rsidP="006B16EF">
      <w:pPr>
        <w:jc w:val="right"/>
      </w:pPr>
    </w:p>
    <w:p w14:paraId="46AF89A5" w14:textId="77777777" w:rsidR="004E5D9C" w:rsidRDefault="004E5D9C" w:rsidP="004E5D9C">
      <w:pPr>
        <w:pStyle w:val="Caption"/>
        <w:keepNext/>
      </w:pPr>
      <w:bookmarkStart w:id="99" w:name="_Ref145206610"/>
      <w:r>
        <w:t xml:space="preserve">Table </w:t>
      </w:r>
      <w:fldSimple w:instr=" SEQ Table \* ARABIC ">
        <w:r w:rsidR="00C1315D">
          <w:rPr>
            <w:noProof/>
          </w:rPr>
          <w:t>12</w:t>
        </w:r>
      </w:fldSimple>
      <w:bookmarkEnd w:id="99"/>
      <w:r w:rsidR="00B369FF">
        <w:t>.</w:t>
      </w:r>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14:paraId="11A2EEFE" w14:textId="77777777"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7405675"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41A656"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397174C"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58138"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F1B2D8B"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AEEC10"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14:paraId="1D1E331A" w14:textId="77777777"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14:paraId="32B73D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14:paraId="3AB3867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14:paraId="143AAB9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14:paraId="29D5C5A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14:paraId="090D676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14:paraId="6245717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14:paraId="28906174"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A9B3C9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14:paraId="207160E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14:paraId="389E454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14:paraId="2AD538D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14:paraId="50F388B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14:paraId="29CFEB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14:paraId="171B7F3D"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F7555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14:paraId="3C90C46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14:paraId="18CBF4F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14:paraId="63828FF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14:paraId="22DA9CF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14:paraId="37C4E1E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14:paraId="789736C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14ED079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14:paraId="64495A8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14:paraId="6D223CF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14:paraId="5588ABD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14:paraId="77360DA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14:paraId="6FB7C89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14:paraId="14EEFE77"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5C1D35C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14:paraId="67A3EF4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14:paraId="171F392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14:paraId="23E17101"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14:paraId="1AB8FE4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14:paraId="46004F4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14:paraId="46B0B47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FA4C54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14:paraId="5F3097B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14:paraId="66395BC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14:paraId="4182339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14:paraId="3B01E2F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14:paraId="526D505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14:paraId="3B3B5DB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0407E0F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14:paraId="3D4D61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14:paraId="5CAB172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14:paraId="2AA4134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14:paraId="73854C8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14:paraId="5BD5FC4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14:paraId="68021F5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6F8846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14:paraId="59F9D5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14:paraId="608F4AB1"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14:paraId="7431515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14:paraId="230AB68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14:paraId="6D08070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14:paraId="761411A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478FBE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14:paraId="2063FE8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14:paraId="3728F47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14:paraId="393818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14:paraId="3816B62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14:paraId="5A57D1A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14:paraId="5B6B1FC8"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7AF5D66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14:paraId="443044F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14:paraId="0AD21C6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14:paraId="3997A9F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14:paraId="0A60B58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14:paraId="3B20265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14:paraId="117EC73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7AF2F7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14:paraId="56BDEDE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14:paraId="4F5DB8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14:paraId="5981957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14:paraId="5B4EE1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14:paraId="7C2AD01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14:paraId="064CA749"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7AE862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14:paraId="0D5CED2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14:paraId="410264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14:paraId="13DC4E1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14:paraId="05AB64C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14:paraId="1B46CDA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14:paraId="5A61C940"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BA5B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14:paraId="195B287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14:paraId="592BBD9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14:paraId="7E15F0D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14:paraId="2AC5933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14:paraId="78AE864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14:paraId="5A7A06B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747281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14:paraId="67DE0E5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14:paraId="4CDA1F7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14:paraId="66F5E09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14:paraId="01B6AC5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14:paraId="57FE867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14:paraId="1121173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16603F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14:paraId="056DDAC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14:paraId="626E647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14:paraId="4010620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14:paraId="4F8E512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14:paraId="21CB58F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14:paraId="5673E2E9"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D8422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14:paraId="11295E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14:paraId="7B23E91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14:paraId="2BB1602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14:paraId="4EC1D74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14:paraId="7D6CEAA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14:paraId="4EE11F1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6D4EC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14:paraId="217EB4A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14:paraId="14E5B7E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14:paraId="4BCCB9B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14:paraId="07FE509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14:paraId="42659A6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14:paraId="35F3D6C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2D72554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14:paraId="163E46C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14:paraId="6E2F27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14:paraId="2210EAD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14:paraId="7E0E045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14:paraId="7ACA177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14:paraId="3859B8F5" w14:textId="77777777" w:rsidTr="004E5D9C">
        <w:trPr>
          <w:jc w:val="center"/>
        </w:trPr>
        <w:tc>
          <w:tcPr>
            <w:tcW w:w="0" w:type="auto"/>
            <w:tcBorders>
              <w:top w:val="nil"/>
              <w:left w:val="single" w:sz="4" w:space="0" w:color="auto"/>
              <w:right w:val="nil"/>
            </w:tcBorders>
            <w:shd w:val="clear" w:color="auto" w:fill="auto"/>
            <w:noWrap/>
            <w:vAlign w:val="bottom"/>
            <w:hideMark/>
          </w:tcPr>
          <w:p w14:paraId="668344F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14:paraId="54F9AC2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14:paraId="094ED1C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14:paraId="2FD379B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14:paraId="5EF05B6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14:paraId="45F08C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14:paraId="07B05F31" w14:textId="77777777"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14:paraId="65195655"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14:paraId="1811F81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14:paraId="04672B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14:paraId="04FBA5B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14:paraId="451202E6" w14:textId="77777777"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5F06171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14:paraId="1440971F" w14:textId="77777777" w:rsidR="004E5D9C" w:rsidRDefault="004E5D9C" w:rsidP="006B16EF">
      <w:pPr>
        <w:jc w:val="right"/>
      </w:pPr>
    </w:p>
    <w:p w14:paraId="0CF23C35" w14:textId="77777777" w:rsidR="00557FE7" w:rsidRDefault="00557FE7" w:rsidP="006B16EF">
      <w:pPr>
        <w:jc w:val="right"/>
      </w:pPr>
    </w:p>
    <w:p w14:paraId="43FC7CB8" w14:textId="77777777" w:rsidR="00441D0D" w:rsidRDefault="00441D0D" w:rsidP="006B16EF">
      <w:pPr>
        <w:jc w:val="right"/>
      </w:pPr>
    </w:p>
    <w:p w14:paraId="484972EA" w14:textId="77777777" w:rsidR="00441D0D" w:rsidRDefault="00441D0D" w:rsidP="006B16EF">
      <w:pPr>
        <w:jc w:val="right"/>
      </w:pPr>
    </w:p>
    <w:p w14:paraId="44CA4D34" w14:textId="77777777" w:rsidR="00441D0D" w:rsidRDefault="00441D0D" w:rsidP="006B16EF">
      <w:pPr>
        <w:jc w:val="right"/>
      </w:pPr>
    </w:p>
    <w:p w14:paraId="2000A7B3" w14:textId="77777777" w:rsidR="004E5D9C" w:rsidRDefault="004E5D9C" w:rsidP="00441D0D">
      <w:pPr>
        <w:pStyle w:val="Caption"/>
      </w:pPr>
      <w:bookmarkStart w:id="100" w:name="_Ref145201315"/>
      <w:r>
        <w:br w:type="page"/>
      </w:r>
    </w:p>
    <w:p w14:paraId="542E2F67" w14:textId="69F3D7E9" w:rsidR="00441D0D" w:rsidRDefault="00441D0D" w:rsidP="00441D0D">
      <w:pPr>
        <w:pStyle w:val="Caption"/>
      </w:pPr>
      <w:bookmarkStart w:id="101" w:name="_Ref145210051"/>
      <w:r>
        <w:lastRenderedPageBreak/>
        <w:t xml:space="preserve">Table </w:t>
      </w:r>
      <w:fldSimple w:instr=" SEQ Table \* ARABIC ">
        <w:r w:rsidR="00C1315D">
          <w:rPr>
            <w:noProof/>
          </w:rPr>
          <w:t>13</w:t>
        </w:r>
      </w:fldSimple>
      <w:bookmarkEnd w:id="100"/>
      <w:bookmarkEnd w:id="101"/>
      <w:r w:rsidR="00A654BC">
        <w:t>.</w:t>
      </w:r>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14:paraId="0E8D4F94" w14:textId="77777777" w:rsidTr="00D754AE">
        <w:trPr>
          <w:jc w:val="center"/>
        </w:trPr>
        <w:tc>
          <w:tcPr>
            <w:tcW w:w="0" w:type="auto"/>
            <w:tcBorders>
              <w:top w:val="nil"/>
              <w:left w:val="nil"/>
              <w:bottom w:val="single" w:sz="4" w:space="0" w:color="auto"/>
              <w:right w:val="nil"/>
            </w:tcBorders>
            <w:shd w:val="clear" w:color="auto" w:fill="auto"/>
            <w:noWrap/>
            <w:vAlign w:val="bottom"/>
          </w:tcPr>
          <w:p w14:paraId="0ADD7729"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113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0EBB357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EFE11A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33F934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A4EA984"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6CA222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038C9C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4451BB5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14:paraId="7334B4C1" w14:textId="77777777"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14:paraId="5E32991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628B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14:paraId="731F9A72" w14:textId="77777777"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E74E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14:paraId="06DAF66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14:paraId="192A97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1F7163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F1CB0B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B37FA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14:paraId="63DAE06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8074BD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14:paraId="5AF48C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72CF77E6" w14:textId="77777777"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14:paraId="1C37B2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14:paraId="1FD74DF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14:paraId="21D6D4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14:paraId="49B053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14:paraId="0C874C0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3D7C4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14:paraId="5F52EB6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EDFCF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14:paraId="4B2158F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595E4C26" w14:textId="77777777"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14:paraId="119C40E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14:paraId="32726B0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14:paraId="6A80E39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14:paraId="6DA77E2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14:paraId="4D9F92C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DCDE8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14:paraId="41626902"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1DFC2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14:paraId="18602C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3CA3A83D" w14:textId="77777777"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14:paraId="6D79F7F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14:paraId="7B2B77D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14:paraId="4DA1E96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14:paraId="5783A3A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14:paraId="70292C7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69B5D9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14:paraId="5042CDB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763550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14:paraId="38C0FB0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E6C0CF2" w14:textId="77777777"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14:paraId="723976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14:paraId="2196579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14:paraId="1FAA548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14:paraId="6479ACB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14:paraId="2AE4A58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0AE0D5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14:paraId="1B213AA6"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2DDBF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14:paraId="6BABB8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35CF7F3F" w14:textId="77777777"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14:paraId="745176B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14:paraId="74443AB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14:paraId="788DA8F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14:paraId="6D97086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14:paraId="562961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14:paraId="0C90693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14:paraId="64AC039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4D3B9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14:paraId="298858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6EC865D2" w14:textId="77777777"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14:paraId="18F70E7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14:paraId="58F1E74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14:paraId="5342940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14:paraId="3C3535A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14:paraId="6057CCC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3573C2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14:paraId="3C07A0F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6131D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14:paraId="166B79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3420DB2C" w14:textId="77777777"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14:paraId="6B84FF3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6841130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14:paraId="238449E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14:paraId="2514635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14:paraId="1A339F1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496B7F8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14:paraId="1F4A620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B76F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14:paraId="1733378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22E5EAA5" w14:textId="77777777"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14:paraId="696783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14:paraId="431B4B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14:paraId="0932663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14:paraId="6D8915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14:paraId="3F16BCB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65328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14:paraId="5A55A1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9FB9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14:paraId="21AC9DF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6345FD8" w14:textId="77777777"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14:paraId="524DE9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14:paraId="11F9A8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14:paraId="31B27FE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14:paraId="27E0A87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14:paraId="70AAB86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07096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14:paraId="05D97B7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229DD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14:paraId="3B27E5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048BA1E2" w14:textId="77777777"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14:paraId="7BCE135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14:paraId="2BCA0D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14:paraId="0167BC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14:paraId="03ACF1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14:paraId="1CAE6CE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A9589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14:paraId="78074D0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625A1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14:paraId="6F2751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25DC6CD" w14:textId="77777777"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14:paraId="72A0873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14:paraId="136FC2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14:paraId="419269C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28F0CF8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14:paraId="395779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BE62A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14:paraId="1FB45218" w14:textId="77777777" w:rsidTr="00D754AE">
        <w:trPr>
          <w:jc w:val="center"/>
        </w:trPr>
        <w:tc>
          <w:tcPr>
            <w:tcW w:w="0" w:type="auto"/>
            <w:tcBorders>
              <w:top w:val="nil"/>
              <w:left w:val="nil"/>
              <w:bottom w:val="nil"/>
              <w:right w:val="nil"/>
            </w:tcBorders>
            <w:shd w:val="clear" w:color="auto" w:fill="auto"/>
            <w:noWrap/>
            <w:vAlign w:val="bottom"/>
            <w:hideMark/>
          </w:tcPr>
          <w:p w14:paraId="4B220EC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749DEC6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69829B15" w14:textId="77777777"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14:paraId="52845E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14:paraId="3B19085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14:paraId="4A62C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14:paraId="4AF9AE1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14:paraId="6799A36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0C1F16A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14:paraId="7EE33A6D" w14:textId="77777777" w:rsidTr="00D754AE">
        <w:trPr>
          <w:jc w:val="center"/>
        </w:trPr>
        <w:tc>
          <w:tcPr>
            <w:tcW w:w="0" w:type="auto"/>
            <w:tcBorders>
              <w:top w:val="nil"/>
              <w:left w:val="nil"/>
              <w:bottom w:val="nil"/>
              <w:right w:val="nil"/>
            </w:tcBorders>
            <w:shd w:val="clear" w:color="auto" w:fill="auto"/>
            <w:noWrap/>
            <w:vAlign w:val="bottom"/>
            <w:hideMark/>
          </w:tcPr>
          <w:p w14:paraId="63BE25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14:paraId="10A813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1B0E0828" w14:textId="77777777"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14:paraId="045BB35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14:paraId="4CFBA4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14:paraId="6CE9C1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14:paraId="5EB0B22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14:paraId="3BB0333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71A916F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14:paraId="591918B7" w14:textId="77777777" w:rsidTr="00D754AE">
        <w:trPr>
          <w:jc w:val="center"/>
        </w:trPr>
        <w:tc>
          <w:tcPr>
            <w:tcW w:w="0" w:type="auto"/>
            <w:tcBorders>
              <w:top w:val="nil"/>
              <w:left w:val="nil"/>
              <w:bottom w:val="nil"/>
              <w:right w:val="nil"/>
            </w:tcBorders>
            <w:shd w:val="clear" w:color="auto" w:fill="auto"/>
            <w:noWrap/>
            <w:vAlign w:val="bottom"/>
            <w:hideMark/>
          </w:tcPr>
          <w:p w14:paraId="6E455E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14:paraId="763646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1B297FFE" w14:textId="77777777"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14:paraId="221FFA1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14:paraId="3FC9C40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14:paraId="3A7331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14:paraId="703B91A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14:paraId="384FFE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6FE902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14:paraId="144F947D" w14:textId="77777777" w:rsidTr="00D754AE">
        <w:trPr>
          <w:jc w:val="center"/>
        </w:trPr>
        <w:tc>
          <w:tcPr>
            <w:tcW w:w="0" w:type="auto"/>
            <w:tcBorders>
              <w:top w:val="nil"/>
              <w:left w:val="nil"/>
              <w:bottom w:val="nil"/>
              <w:right w:val="nil"/>
            </w:tcBorders>
            <w:shd w:val="clear" w:color="auto" w:fill="auto"/>
            <w:noWrap/>
            <w:vAlign w:val="bottom"/>
            <w:hideMark/>
          </w:tcPr>
          <w:p w14:paraId="32D60B3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14:paraId="5878CB3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D18EA74" w14:textId="77777777"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14:paraId="2FE726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51ACA11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14:paraId="66AD92D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14:paraId="2BE698D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14:paraId="488186E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C214B3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14:paraId="315A6106" w14:textId="77777777" w:rsidTr="00D754AE">
        <w:trPr>
          <w:jc w:val="center"/>
        </w:trPr>
        <w:tc>
          <w:tcPr>
            <w:tcW w:w="0" w:type="auto"/>
            <w:tcBorders>
              <w:top w:val="nil"/>
              <w:left w:val="nil"/>
              <w:bottom w:val="nil"/>
              <w:right w:val="nil"/>
            </w:tcBorders>
            <w:shd w:val="clear" w:color="auto" w:fill="auto"/>
            <w:noWrap/>
            <w:vAlign w:val="bottom"/>
            <w:hideMark/>
          </w:tcPr>
          <w:p w14:paraId="4C003D8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14:paraId="40452D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38F9D494" w14:textId="77777777"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14:paraId="635D0ED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14:paraId="040EA56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14:paraId="40ECE1D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14:paraId="5AA2065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14:paraId="14DA521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168CC4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14:paraId="1C0C1035" w14:textId="77777777" w:rsidTr="00D754AE">
        <w:trPr>
          <w:jc w:val="center"/>
        </w:trPr>
        <w:tc>
          <w:tcPr>
            <w:tcW w:w="0" w:type="auto"/>
            <w:tcBorders>
              <w:top w:val="nil"/>
              <w:left w:val="nil"/>
              <w:bottom w:val="nil"/>
              <w:right w:val="nil"/>
            </w:tcBorders>
            <w:shd w:val="clear" w:color="auto" w:fill="auto"/>
            <w:noWrap/>
            <w:vAlign w:val="bottom"/>
            <w:hideMark/>
          </w:tcPr>
          <w:p w14:paraId="734901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14:paraId="52D7723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E455FF4" w14:textId="77777777"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14:paraId="367EE16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14:paraId="3C9A8E2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14:paraId="104D39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7D92865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14:paraId="79393AB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38E101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14:paraId="57F6B083" w14:textId="77777777" w:rsidTr="00D754AE">
        <w:trPr>
          <w:jc w:val="center"/>
        </w:trPr>
        <w:tc>
          <w:tcPr>
            <w:tcW w:w="0" w:type="auto"/>
            <w:tcBorders>
              <w:top w:val="nil"/>
              <w:left w:val="nil"/>
              <w:bottom w:val="nil"/>
              <w:right w:val="nil"/>
            </w:tcBorders>
            <w:shd w:val="clear" w:color="auto" w:fill="auto"/>
            <w:noWrap/>
            <w:vAlign w:val="bottom"/>
            <w:hideMark/>
          </w:tcPr>
          <w:p w14:paraId="15D690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14:paraId="63736B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5DF4B822" w14:textId="77777777"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14:paraId="1048D6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14:paraId="5558F64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14:paraId="50EC50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14:paraId="14D5D7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14:paraId="6AC510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50BFD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14:paraId="51452180" w14:textId="77777777" w:rsidTr="00D754AE">
        <w:trPr>
          <w:jc w:val="center"/>
        </w:trPr>
        <w:tc>
          <w:tcPr>
            <w:tcW w:w="0" w:type="auto"/>
            <w:tcBorders>
              <w:top w:val="nil"/>
              <w:left w:val="nil"/>
              <w:right w:val="nil"/>
            </w:tcBorders>
            <w:shd w:val="clear" w:color="auto" w:fill="auto"/>
            <w:noWrap/>
            <w:vAlign w:val="bottom"/>
            <w:hideMark/>
          </w:tcPr>
          <w:p w14:paraId="2DDE69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14:paraId="48844FD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16F8C4FA" w14:textId="77777777"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14:paraId="60A96F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14:paraId="5F2E3D4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14:paraId="0BF1A92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14:paraId="50F4222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14:paraId="40CE0C5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14:paraId="3BBCB3A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14:paraId="0562101E"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642313C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14:paraId="30BB73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2243CE15" w14:textId="77777777"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14:paraId="1E45C5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14:paraId="75B409F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14:paraId="16EE3B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14:paraId="4C6D1BA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14:paraId="10C9B49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14:paraId="2521310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14:paraId="28864BBA"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1E1102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14:paraId="0D896F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6C76A2AF" w14:textId="77777777"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14:paraId="1E4C06A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14:paraId="65A8819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14:paraId="0C809C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14:paraId="3CF7430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14:paraId="74D24B9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14:paraId="42AAAB9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14:paraId="2098414F" w14:textId="77777777" w:rsidTr="00D754AE">
        <w:trPr>
          <w:jc w:val="center"/>
        </w:trPr>
        <w:tc>
          <w:tcPr>
            <w:tcW w:w="0" w:type="auto"/>
            <w:tcBorders>
              <w:top w:val="nil"/>
              <w:left w:val="nil"/>
              <w:right w:val="nil"/>
            </w:tcBorders>
            <w:shd w:val="clear" w:color="auto" w:fill="D9D9D9" w:themeFill="background1" w:themeFillShade="D9"/>
            <w:noWrap/>
            <w:vAlign w:val="bottom"/>
          </w:tcPr>
          <w:p w14:paraId="4313E0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14:paraId="6C876F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22DAADDA" w14:textId="77777777"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14:paraId="3A4C4BC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14:paraId="1C02F08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14:paraId="37D1199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14:paraId="6BD0A84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14:paraId="3ED56D0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CC3DA3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14:paraId="184CEEE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C0E43C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14:paraId="1A4BC9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68828A70" w14:textId="77777777"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14:paraId="7305D4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14:paraId="41C6C4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14:paraId="01691C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14:paraId="3864068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14:paraId="705AB99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8FA22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14:paraId="2CE18DC4" w14:textId="77777777" w:rsidTr="00D754AE">
        <w:trPr>
          <w:jc w:val="center"/>
        </w:trPr>
        <w:tc>
          <w:tcPr>
            <w:tcW w:w="0" w:type="auto"/>
            <w:tcBorders>
              <w:top w:val="nil"/>
              <w:left w:val="nil"/>
              <w:right w:val="nil"/>
            </w:tcBorders>
            <w:shd w:val="clear" w:color="auto" w:fill="D9D9D9" w:themeFill="background1" w:themeFillShade="D9"/>
            <w:noWrap/>
            <w:vAlign w:val="bottom"/>
          </w:tcPr>
          <w:p w14:paraId="5A764F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14:paraId="07DBF42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1C31134B" w14:textId="77777777"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14:paraId="21BDE96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14:paraId="0DB0075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14:paraId="351720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14:paraId="533FEA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14:paraId="560366D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5B8C35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14:paraId="00E8D85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08606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14:paraId="306860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2F3A0235" w14:textId="77777777"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14:paraId="5F736E2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14:paraId="6A5622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14:paraId="0588322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14:paraId="54F9B70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14:paraId="0AEF306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51FD2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14:paraId="0CB0FF44" w14:textId="77777777" w:rsidTr="00D754AE">
        <w:trPr>
          <w:jc w:val="center"/>
        </w:trPr>
        <w:tc>
          <w:tcPr>
            <w:tcW w:w="0" w:type="auto"/>
            <w:tcBorders>
              <w:top w:val="nil"/>
              <w:left w:val="nil"/>
              <w:right w:val="nil"/>
            </w:tcBorders>
            <w:shd w:val="clear" w:color="auto" w:fill="AEAAAA" w:themeFill="background2" w:themeFillShade="BF"/>
            <w:noWrap/>
            <w:vAlign w:val="bottom"/>
          </w:tcPr>
          <w:p w14:paraId="7FBFCDE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14:paraId="7C4B0A6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14:paraId="65DA3388" w14:textId="77777777"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14:paraId="7EF7D1D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14:paraId="0439A1A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14:paraId="31FB9CB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14:paraId="1CB928C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14:paraId="065D0D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14:paraId="3AE20A4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14:paraId="6CE9848D" w14:textId="77777777" w:rsidTr="00D754AE">
        <w:trPr>
          <w:jc w:val="center"/>
        </w:trPr>
        <w:tc>
          <w:tcPr>
            <w:tcW w:w="0" w:type="auto"/>
            <w:tcBorders>
              <w:top w:val="nil"/>
              <w:left w:val="nil"/>
              <w:right w:val="nil"/>
            </w:tcBorders>
            <w:shd w:val="clear" w:color="auto" w:fill="D9D9D9" w:themeFill="background1" w:themeFillShade="D9"/>
            <w:noWrap/>
            <w:vAlign w:val="bottom"/>
          </w:tcPr>
          <w:p w14:paraId="7D3D936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14:paraId="3E4C4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14:paraId="1018123F" w14:textId="77777777"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14:paraId="0680C06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14:paraId="1462B8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14:paraId="2A44CC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14:paraId="2C67CC4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14:paraId="2514D3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2B04A98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14:paraId="7B7C5C18" w14:textId="77777777" w:rsidTr="00D754AE">
        <w:trPr>
          <w:jc w:val="center"/>
        </w:trPr>
        <w:tc>
          <w:tcPr>
            <w:tcW w:w="0" w:type="auto"/>
            <w:tcBorders>
              <w:top w:val="nil"/>
              <w:left w:val="nil"/>
              <w:right w:val="nil"/>
            </w:tcBorders>
            <w:shd w:val="clear" w:color="auto" w:fill="D9D9D9" w:themeFill="background1" w:themeFillShade="D9"/>
            <w:noWrap/>
            <w:vAlign w:val="bottom"/>
          </w:tcPr>
          <w:p w14:paraId="558EF8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14:paraId="68E03A4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D280E87" w14:textId="77777777"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14:paraId="04C24A5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2CAB3B8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14:paraId="4017AC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6738A1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14:paraId="0287E6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329E3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14:paraId="42AB7465" w14:textId="77777777" w:rsidTr="00D754AE">
        <w:trPr>
          <w:jc w:val="center"/>
        </w:trPr>
        <w:tc>
          <w:tcPr>
            <w:tcW w:w="0" w:type="auto"/>
            <w:tcBorders>
              <w:top w:val="nil"/>
              <w:left w:val="nil"/>
              <w:right w:val="nil"/>
            </w:tcBorders>
            <w:shd w:val="clear" w:color="auto" w:fill="D9D9D9" w:themeFill="background1" w:themeFillShade="D9"/>
            <w:noWrap/>
            <w:vAlign w:val="bottom"/>
          </w:tcPr>
          <w:p w14:paraId="6CE5FA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14:paraId="4DD394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4902CF02" w14:textId="77777777"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14:paraId="0BCC48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14:paraId="370E1E7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14:paraId="33B2D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14:paraId="6F94C5C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14:paraId="39757B0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AFE8E7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14:paraId="5BEE6D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469D1D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14:paraId="1482D8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7AAEF406" w14:textId="77777777"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14:paraId="24D496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14:paraId="0A90EE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14:paraId="752C7EA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14:paraId="4703AF5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14:paraId="736ACBB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15F1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14:paraId="0BD817A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FD229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5E2441A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2FF8C013" w14:textId="77777777"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14:paraId="74ED69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14:paraId="52E7C54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14:paraId="2086F8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14:paraId="74EC8F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14:paraId="323A925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C0DE35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14:paraId="5533D4A2" w14:textId="77777777" w:rsidTr="00D754AE">
        <w:trPr>
          <w:jc w:val="center"/>
        </w:trPr>
        <w:tc>
          <w:tcPr>
            <w:tcW w:w="0" w:type="auto"/>
            <w:tcBorders>
              <w:top w:val="nil"/>
              <w:left w:val="nil"/>
              <w:right w:val="nil"/>
            </w:tcBorders>
            <w:shd w:val="clear" w:color="auto" w:fill="D9D9D9" w:themeFill="background1" w:themeFillShade="D9"/>
            <w:noWrap/>
            <w:vAlign w:val="bottom"/>
          </w:tcPr>
          <w:p w14:paraId="7C0FB2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0141284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3BB41FF6" w14:textId="77777777"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14:paraId="083B02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14:paraId="5AD132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14:paraId="268D30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14:paraId="1177559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14:paraId="2A1BDA7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99932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14:paraId="778DB318" w14:textId="77777777" w:rsidTr="00D754AE">
        <w:trPr>
          <w:jc w:val="center"/>
        </w:trPr>
        <w:tc>
          <w:tcPr>
            <w:tcW w:w="0" w:type="auto"/>
            <w:tcBorders>
              <w:top w:val="nil"/>
              <w:left w:val="nil"/>
              <w:right w:val="nil"/>
            </w:tcBorders>
            <w:shd w:val="clear" w:color="auto" w:fill="auto"/>
            <w:noWrap/>
            <w:vAlign w:val="bottom"/>
          </w:tcPr>
          <w:p w14:paraId="40712D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14:paraId="50DE3D5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14:paraId="78E4C67D" w14:textId="77777777"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14:paraId="7B9FA1F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14:paraId="36158A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14:paraId="7381513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14:paraId="431688B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14:paraId="5288DD5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79FC67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14:paraId="6DA290DF" w14:textId="77777777" w:rsidTr="00D754AE">
        <w:trPr>
          <w:jc w:val="center"/>
        </w:trPr>
        <w:tc>
          <w:tcPr>
            <w:tcW w:w="0" w:type="auto"/>
            <w:tcBorders>
              <w:top w:val="nil"/>
              <w:left w:val="nil"/>
              <w:right w:val="nil"/>
            </w:tcBorders>
            <w:shd w:val="clear" w:color="auto" w:fill="auto"/>
            <w:noWrap/>
            <w:vAlign w:val="bottom"/>
          </w:tcPr>
          <w:p w14:paraId="121CA7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14:paraId="7046C5D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66217890" w14:textId="77777777"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14:paraId="2D1B1F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14:paraId="04822CE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14:paraId="110180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14:paraId="019FD5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14:paraId="6BD5540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20610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14:paraId="6D60A736" w14:textId="77777777" w:rsidTr="00D754AE">
        <w:trPr>
          <w:jc w:val="center"/>
        </w:trPr>
        <w:tc>
          <w:tcPr>
            <w:tcW w:w="0" w:type="auto"/>
            <w:tcBorders>
              <w:top w:val="nil"/>
              <w:left w:val="nil"/>
              <w:right w:val="nil"/>
            </w:tcBorders>
            <w:shd w:val="clear" w:color="auto" w:fill="auto"/>
            <w:noWrap/>
            <w:vAlign w:val="bottom"/>
          </w:tcPr>
          <w:p w14:paraId="109CA6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14:paraId="64A222F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3B23348B" w14:textId="77777777"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14:paraId="50A38C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14:paraId="2D5D087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14:paraId="651B54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14:paraId="6485184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14:paraId="61011F9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03263F8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14:paraId="217BCEEB" w14:textId="77777777" w:rsidTr="00D754AE">
        <w:trPr>
          <w:jc w:val="center"/>
        </w:trPr>
        <w:tc>
          <w:tcPr>
            <w:tcW w:w="0" w:type="auto"/>
            <w:tcBorders>
              <w:top w:val="nil"/>
              <w:left w:val="nil"/>
              <w:right w:val="nil"/>
            </w:tcBorders>
            <w:shd w:val="clear" w:color="auto" w:fill="auto"/>
            <w:noWrap/>
            <w:vAlign w:val="bottom"/>
          </w:tcPr>
          <w:p w14:paraId="2FFBBC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14:paraId="676E068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02FE15A9" w14:textId="77777777"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14:paraId="68919D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14:paraId="356678C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14:paraId="37337B6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14:paraId="4D11D87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14:paraId="40AB047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BD7D1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14:paraId="04B5EA51" w14:textId="77777777" w:rsidTr="00D754AE">
        <w:trPr>
          <w:jc w:val="center"/>
        </w:trPr>
        <w:tc>
          <w:tcPr>
            <w:tcW w:w="0" w:type="auto"/>
            <w:tcBorders>
              <w:top w:val="nil"/>
              <w:left w:val="nil"/>
              <w:right w:val="nil"/>
            </w:tcBorders>
            <w:shd w:val="clear" w:color="auto" w:fill="auto"/>
            <w:noWrap/>
            <w:vAlign w:val="bottom"/>
          </w:tcPr>
          <w:p w14:paraId="25BDD62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7ECC71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0435A534" w14:textId="77777777"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14:paraId="190F81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14:paraId="02E7DB8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14:paraId="13DD7D3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14:paraId="3319A98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14:paraId="7A88BA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A70CE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14:paraId="2B27D164" w14:textId="77777777" w:rsidTr="00D754AE">
        <w:trPr>
          <w:jc w:val="center"/>
        </w:trPr>
        <w:tc>
          <w:tcPr>
            <w:tcW w:w="0" w:type="auto"/>
            <w:tcBorders>
              <w:top w:val="nil"/>
              <w:left w:val="nil"/>
              <w:right w:val="nil"/>
            </w:tcBorders>
            <w:shd w:val="clear" w:color="auto" w:fill="auto"/>
            <w:noWrap/>
            <w:vAlign w:val="bottom"/>
          </w:tcPr>
          <w:p w14:paraId="51EAD7A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395F09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0E075D1B" w14:textId="77777777"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14:paraId="4B8B9CA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14:paraId="460607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14:paraId="7047F5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14:paraId="13A0242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14:paraId="0198C5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5CE3D32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14:paraId="692E9A47" w14:textId="77777777" w:rsidTr="00D754AE">
        <w:trPr>
          <w:jc w:val="center"/>
        </w:trPr>
        <w:tc>
          <w:tcPr>
            <w:tcW w:w="0" w:type="auto"/>
            <w:tcBorders>
              <w:top w:val="nil"/>
              <w:left w:val="nil"/>
              <w:right w:val="nil"/>
            </w:tcBorders>
            <w:shd w:val="clear" w:color="auto" w:fill="auto"/>
            <w:noWrap/>
            <w:vAlign w:val="bottom"/>
          </w:tcPr>
          <w:p w14:paraId="3198A8F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489607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EACC2E7" w14:textId="77777777"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14:paraId="04BDFC7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14:paraId="078B7E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14:paraId="0D86BE9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14:paraId="054951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14:paraId="68C409D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3BA9D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14:paraId="1C88ADED" w14:textId="77777777" w:rsidTr="00D754AE">
        <w:trPr>
          <w:jc w:val="center"/>
        </w:trPr>
        <w:tc>
          <w:tcPr>
            <w:tcW w:w="0" w:type="auto"/>
            <w:tcBorders>
              <w:top w:val="nil"/>
              <w:left w:val="nil"/>
              <w:right w:val="nil"/>
            </w:tcBorders>
            <w:shd w:val="clear" w:color="auto" w:fill="auto"/>
            <w:noWrap/>
            <w:vAlign w:val="bottom"/>
          </w:tcPr>
          <w:p w14:paraId="3BE1785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53D1DC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3505C863" w14:textId="77777777"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14:paraId="39E5514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14:paraId="2D6C36C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14:paraId="2B7D972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14:paraId="0C1BA0F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14:paraId="1AFBAEC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46CC9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14:paraId="79E28348"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2852EF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14:paraId="0A68B49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6DE406E6" w14:textId="77777777"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14:paraId="5FE998C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14:paraId="1F978B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14:paraId="13D61C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14:paraId="181DA9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14:paraId="44ECC5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14:paraId="4A6759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14:paraId="01D348F0" w14:textId="77777777" w:rsidR="00441D0D" w:rsidRDefault="00441D0D" w:rsidP="006B16EF">
      <w:pPr>
        <w:jc w:val="right"/>
      </w:pPr>
    </w:p>
    <w:p w14:paraId="21A1C255" w14:textId="77777777" w:rsidR="00A50BD0" w:rsidRDefault="00A50BD0" w:rsidP="006B16EF">
      <w:pPr>
        <w:jc w:val="right"/>
      </w:pPr>
    </w:p>
    <w:p w14:paraId="55A8F1A0" w14:textId="77777777" w:rsidR="00A50BD0" w:rsidRDefault="00A50BD0" w:rsidP="006B16EF">
      <w:pPr>
        <w:jc w:val="right"/>
      </w:pPr>
    </w:p>
    <w:p w14:paraId="4D4A6130" w14:textId="77777777" w:rsidR="00557FE7" w:rsidRDefault="00557FE7" w:rsidP="006B16EF">
      <w:pPr>
        <w:jc w:val="right"/>
      </w:pPr>
    </w:p>
    <w:p w14:paraId="397F5504" w14:textId="77777777" w:rsidR="00557FE7" w:rsidRDefault="00557FE7" w:rsidP="006B16EF">
      <w:pPr>
        <w:jc w:val="right"/>
      </w:pPr>
    </w:p>
    <w:p w14:paraId="64ED477A" w14:textId="77777777" w:rsidR="00557FE7" w:rsidRDefault="00557FE7" w:rsidP="006B16EF">
      <w:pPr>
        <w:jc w:val="right"/>
      </w:pPr>
    </w:p>
    <w:p w14:paraId="7DDC0907" w14:textId="77777777" w:rsidR="00A50BD0" w:rsidRDefault="00A50BD0" w:rsidP="006B16EF">
      <w:pPr>
        <w:jc w:val="right"/>
      </w:pPr>
    </w:p>
    <w:p w14:paraId="7D535F74" w14:textId="77777777" w:rsidR="00A50BD0" w:rsidRDefault="00A50BD0" w:rsidP="006B16EF">
      <w:pPr>
        <w:jc w:val="right"/>
      </w:pPr>
    </w:p>
    <w:p w14:paraId="0281E68C" w14:textId="731D8385" w:rsidR="00A50BD0" w:rsidRDefault="00A50BD0" w:rsidP="00A50BD0">
      <w:pPr>
        <w:pStyle w:val="Caption"/>
      </w:pPr>
      <w:bookmarkStart w:id="102" w:name="_Ref145256144"/>
      <w:r>
        <w:lastRenderedPageBreak/>
        <w:t xml:space="preserve">Table </w:t>
      </w:r>
      <w:commentRangeStart w:id="103"/>
      <w:commentRangeStart w:id="104"/>
      <w:r>
        <w:fldChar w:fldCharType="begin"/>
      </w:r>
      <w:r>
        <w:instrText xml:space="preserve"> SEQ Table \* ARABIC </w:instrText>
      </w:r>
      <w:r>
        <w:fldChar w:fldCharType="separate"/>
      </w:r>
      <w:r w:rsidR="00C1315D">
        <w:rPr>
          <w:noProof/>
        </w:rPr>
        <w:t>14</w:t>
      </w:r>
      <w:r>
        <w:fldChar w:fldCharType="end"/>
      </w:r>
      <w:bookmarkEnd w:id="102"/>
      <w:commentRangeEnd w:id="103"/>
      <w:r w:rsidR="005540ED">
        <w:rPr>
          <w:rStyle w:val="CommentReference"/>
          <w:iCs w:val="0"/>
        </w:rPr>
        <w:commentReference w:id="103"/>
      </w:r>
      <w:commentRangeEnd w:id="104"/>
      <w:r w:rsidR="005C72D1">
        <w:rPr>
          <w:rStyle w:val="CommentReference"/>
          <w:iCs w:val="0"/>
        </w:rPr>
        <w:commentReference w:id="104"/>
      </w:r>
      <w:ins w:id="106" w:author="Melissa.Haltuch" w:date="2023-09-11T21:33:00Z">
        <w:r w:rsidR="005540ED">
          <w:t>.</w:t>
        </w:r>
      </w:ins>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14:paraId="6CFC4EA2" w14:textId="77777777" w:rsidTr="00D754AE">
        <w:trPr>
          <w:trHeight w:val="252"/>
          <w:jc w:val="center"/>
        </w:trPr>
        <w:tc>
          <w:tcPr>
            <w:tcW w:w="0" w:type="auto"/>
            <w:tcBorders>
              <w:top w:val="nil"/>
              <w:left w:val="nil"/>
              <w:bottom w:val="single" w:sz="4" w:space="0" w:color="auto"/>
              <w:right w:val="nil"/>
            </w:tcBorders>
            <w:shd w:val="clear" w:color="auto" w:fill="auto"/>
            <w:noWrap/>
            <w:vAlign w:val="bottom"/>
          </w:tcPr>
          <w:p w14:paraId="4C7630A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51517"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876FA7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777331F1"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194FE9C8"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29C8619E" w14:textId="77777777"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0755BA9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7EE35A8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73144DDF"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14:paraId="17652AE7" w14:textId="77777777" w:rsidTr="00562697">
        <w:trPr>
          <w:jc w:val="center"/>
        </w:trPr>
        <w:tc>
          <w:tcPr>
            <w:tcW w:w="0" w:type="auto"/>
            <w:tcBorders>
              <w:top w:val="single" w:sz="4" w:space="0" w:color="auto"/>
              <w:left w:val="nil"/>
              <w:bottom w:val="nil"/>
              <w:right w:val="nil"/>
            </w:tcBorders>
            <w:shd w:val="clear" w:color="auto" w:fill="auto"/>
            <w:noWrap/>
            <w:vAlign w:val="bottom"/>
            <w:hideMark/>
          </w:tcPr>
          <w:p w14:paraId="266188F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14:paraId="06D0967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0B2A380B" w14:textId="77777777"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14:paraId="6DB4B06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14:paraId="47E1027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14:paraId="1E276F6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14:paraId="69E9D81F"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14:paraId="4B151A5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14:paraId="039F75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14:paraId="5A709D07"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F2B9E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14:paraId="6768E85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3EA6A61A" w14:textId="77777777"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14:paraId="1A3F12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14:paraId="00B0F26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14:paraId="1F5000C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14:paraId="5B39D3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14:paraId="547FC6E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4FDDF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14:paraId="147E048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2D45063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14:paraId="4C0D0CD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2BB20379" w14:textId="77777777"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14:paraId="673C065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14:paraId="04CCC34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14:paraId="3E6B413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14:paraId="33B0F7E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14:paraId="272413F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2E1FC96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14:paraId="208BEC04"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41808A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7B5DB44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54DA0B5E" w14:textId="77777777"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14:paraId="4BF2ED7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14:paraId="418DB42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14:paraId="7445B4B4"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14:paraId="31324A7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14:paraId="716062D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9BDC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14:paraId="1126574D"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2EA187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14:paraId="59B8695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12AEE51D" w14:textId="77777777"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14:paraId="5A9832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14:paraId="1BCB806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14:paraId="69091AF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14:paraId="1D5CA77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14:paraId="06912E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A9F024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14:paraId="7F30EDE4" w14:textId="77777777" w:rsidTr="00562697">
        <w:trPr>
          <w:jc w:val="center"/>
        </w:trPr>
        <w:tc>
          <w:tcPr>
            <w:tcW w:w="0" w:type="auto"/>
            <w:tcBorders>
              <w:top w:val="nil"/>
              <w:left w:val="nil"/>
              <w:bottom w:val="nil"/>
              <w:right w:val="nil"/>
            </w:tcBorders>
            <w:shd w:val="clear" w:color="auto" w:fill="AEAAAA" w:themeFill="background2" w:themeFillShade="BF"/>
            <w:noWrap/>
            <w:vAlign w:val="bottom"/>
            <w:hideMark/>
          </w:tcPr>
          <w:p w14:paraId="06EFD6B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14:paraId="3A0D686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2F6BE2AF" w14:textId="77777777"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14:paraId="58E4192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14:paraId="41A6F0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14:paraId="3C55C89F"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14:paraId="41FE57E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14:paraId="557FE29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14:paraId="2625476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14:paraId="79C3DC23"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3233BD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14:paraId="49BC66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BC188D0" w14:textId="77777777"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14:paraId="2AAA7D7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14:paraId="699AFE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14:paraId="7A1F0258"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14:paraId="12A9E20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14:paraId="1A5019E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DFE8F1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14:paraId="21675EE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69E11D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14:paraId="7C4141A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6E815B84" w14:textId="77777777"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14:paraId="73A0D6D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14:paraId="7C5F6BC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14:paraId="73B73BA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14:paraId="5778B86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14:paraId="4D474AE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311EA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14:paraId="08AB774F"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5B0A2A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14:paraId="345BC4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3F978716" w14:textId="77777777"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14:paraId="33263D9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5D14D71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14:paraId="038B76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14:paraId="184EDA3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14:paraId="2416E45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D42044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14:paraId="22216F3E"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50CBEC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14:paraId="4500CC0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4A9F6D80" w14:textId="77777777"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14:paraId="61389C3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14:paraId="53CEE1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14:paraId="429D54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14:paraId="28C40C8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14:paraId="0420D2A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7A3D70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14:paraId="7267BAEC" w14:textId="77777777" w:rsidTr="00562697">
        <w:trPr>
          <w:jc w:val="center"/>
        </w:trPr>
        <w:tc>
          <w:tcPr>
            <w:tcW w:w="0" w:type="auto"/>
            <w:tcBorders>
              <w:top w:val="nil"/>
              <w:left w:val="nil"/>
              <w:bottom w:val="nil"/>
              <w:right w:val="nil"/>
            </w:tcBorders>
            <w:shd w:val="clear" w:color="auto" w:fill="auto"/>
            <w:noWrap/>
            <w:vAlign w:val="bottom"/>
            <w:hideMark/>
          </w:tcPr>
          <w:p w14:paraId="77B553D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14:paraId="025E79C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14:paraId="7D71DDB7" w14:textId="77777777"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14:paraId="1453B85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14:paraId="6AD27EC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14:paraId="285738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14:paraId="3523DD7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14:paraId="3BF2FBF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3B7EF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14:paraId="402CAA99" w14:textId="77777777" w:rsidTr="00562697">
        <w:trPr>
          <w:jc w:val="center"/>
        </w:trPr>
        <w:tc>
          <w:tcPr>
            <w:tcW w:w="0" w:type="auto"/>
            <w:tcBorders>
              <w:top w:val="nil"/>
              <w:left w:val="nil"/>
              <w:bottom w:val="nil"/>
              <w:right w:val="nil"/>
            </w:tcBorders>
            <w:shd w:val="clear" w:color="auto" w:fill="auto"/>
            <w:noWrap/>
            <w:vAlign w:val="bottom"/>
            <w:hideMark/>
          </w:tcPr>
          <w:p w14:paraId="107AE9A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14:paraId="566226C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14:paraId="0E77415F" w14:textId="77777777"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14:paraId="1013842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14:paraId="57C166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14:paraId="3193396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14:paraId="780EAC9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14:paraId="6600EEB5"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CD270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14:paraId="54A30984" w14:textId="77777777" w:rsidTr="00562697">
        <w:trPr>
          <w:jc w:val="center"/>
        </w:trPr>
        <w:tc>
          <w:tcPr>
            <w:tcW w:w="0" w:type="auto"/>
            <w:tcBorders>
              <w:top w:val="nil"/>
              <w:left w:val="nil"/>
              <w:bottom w:val="nil"/>
              <w:right w:val="nil"/>
            </w:tcBorders>
            <w:shd w:val="clear" w:color="auto" w:fill="auto"/>
            <w:noWrap/>
            <w:vAlign w:val="bottom"/>
            <w:hideMark/>
          </w:tcPr>
          <w:p w14:paraId="0C99862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14:paraId="78BB4B9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444FFB7B" w14:textId="77777777"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14:paraId="4B6F81D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14:paraId="0FD5CF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14:paraId="18866800"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14:paraId="77507D3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14:paraId="65DFE6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988153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14:paraId="4E85E295" w14:textId="77777777" w:rsidTr="00562697">
        <w:trPr>
          <w:jc w:val="center"/>
        </w:trPr>
        <w:tc>
          <w:tcPr>
            <w:tcW w:w="0" w:type="auto"/>
            <w:tcBorders>
              <w:top w:val="nil"/>
              <w:left w:val="nil"/>
              <w:bottom w:val="nil"/>
              <w:right w:val="nil"/>
            </w:tcBorders>
            <w:shd w:val="clear" w:color="auto" w:fill="auto"/>
            <w:noWrap/>
            <w:vAlign w:val="bottom"/>
            <w:hideMark/>
          </w:tcPr>
          <w:p w14:paraId="0DB0F6A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14:paraId="58F4300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2AE25215" w14:textId="77777777"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14:paraId="4773C08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3EAEC1A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14:paraId="51481B1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14:paraId="5644A2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14:paraId="2226F4C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B887F3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14:paraId="7C4C0D59" w14:textId="77777777" w:rsidTr="00562697">
        <w:trPr>
          <w:jc w:val="center"/>
        </w:trPr>
        <w:tc>
          <w:tcPr>
            <w:tcW w:w="0" w:type="auto"/>
            <w:tcBorders>
              <w:top w:val="nil"/>
              <w:left w:val="nil"/>
              <w:bottom w:val="nil"/>
              <w:right w:val="nil"/>
            </w:tcBorders>
            <w:shd w:val="clear" w:color="auto" w:fill="auto"/>
            <w:noWrap/>
            <w:vAlign w:val="bottom"/>
            <w:hideMark/>
          </w:tcPr>
          <w:p w14:paraId="01525A6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4F62E6F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2042E7B3" w14:textId="77777777"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14:paraId="41BF80C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14:paraId="6ABC992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14:paraId="604C49D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14:paraId="69BA247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14:paraId="25167F4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6B1E165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14:paraId="30346878" w14:textId="77777777" w:rsidTr="00562697">
        <w:trPr>
          <w:jc w:val="center"/>
        </w:trPr>
        <w:tc>
          <w:tcPr>
            <w:tcW w:w="0" w:type="auto"/>
            <w:tcBorders>
              <w:top w:val="nil"/>
              <w:left w:val="nil"/>
              <w:bottom w:val="nil"/>
              <w:right w:val="nil"/>
            </w:tcBorders>
            <w:shd w:val="clear" w:color="auto" w:fill="auto"/>
            <w:noWrap/>
            <w:vAlign w:val="bottom"/>
            <w:hideMark/>
          </w:tcPr>
          <w:p w14:paraId="0CA9186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14:paraId="4E18FD4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FB89369" w14:textId="77777777"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14:paraId="56FBF31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14:paraId="1AA9B2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14:paraId="7B29A12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14:paraId="0718B1C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14:paraId="59682FB9"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0CFBBAA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14:paraId="198D543E" w14:textId="77777777" w:rsidTr="00562697">
        <w:trPr>
          <w:jc w:val="center"/>
        </w:trPr>
        <w:tc>
          <w:tcPr>
            <w:tcW w:w="0" w:type="auto"/>
            <w:tcBorders>
              <w:top w:val="nil"/>
              <w:left w:val="nil"/>
              <w:bottom w:val="nil"/>
              <w:right w:val="nil"/>
            </w:tcBorders>
            <w:shd w:val="clear" w:color="auto" w:fill="auto"/>
            <w:noWrap/>
            <w:vAlign w:val="bottom"/>
            <w:hideMark/>
          </w:tcPr>
          <w:p w14:paraId="6598883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14:paraId="27AF019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7FDD0CF7" w14:textId="77777777"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14:paraId="5E475D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14:paraId="72D669F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14:paraId="26AC221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14:paraId="34A5964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14:paraId="4F827F7A"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C613DD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14:paraId="5D09AC2F" w14:textId="77777777" w:rsidTr="00562697">
        <w:trPr>
          <w:jc w:val="center"/>
        </w:trPr>
        <w:tc>
          <w:tcPr>
            <w:tcW w:w="0" w:type="auto"/>
            <w:tcBorders>
              <w:top w:val="nil"/>
              <w:left w:val="nil"/>
              <w:bottom w:val="nil"/>
              <w:right w:val="nil"/>
            </w:tcBorders>
            <w:shd w:val="clear" w:color="auto" w:fill="auto"/>
            <w:noWrap/>
            <w:vAlign w:val="bottom"/>
            <w:hideMark/>
          </w:tcPr>
          <w:p w14:paraId="5DE595C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14:paraId="4BAFE98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369ED203" w14:textId="77777777"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14:paraId="05EB7B2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14:paraId="35DF8A1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14:paraId="5BC24E4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14:paraId="4842E30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14:paraId="490C2B1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2DE810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14:paraId="72CA4B10" w14:textId="77777777" w:rsidTr="00562697">
        <w:trPr>
          <w:jc w:val="center"/>
        </w:trPr>
        <w:tc>
          <w:tcPr>
            <w:tcW w:w="0" w:type="auto"/>
            <w:tcBorders>
              <w:top w:val="nil"/>
              <w:left w:val="nil"/>
              <w:bottom w:val="nil"/>
              <w:right w:val="nil"/>
            </w:tcBorders>
            <w:shd w:val="clear" w:color="auto" w:fill="auto"/>
            <w:noWrap/>
            <w:vAlign w:val="bottom"/>
            <w:hideMark/>
          </w:tcPr>
          <w:p w14:paraId="571F669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14:paraId="6AB038D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0581D64B" w14:textId="77777777"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14:paraId="6106BF9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14:paraId="5AF083C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14:paraId="57FC62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14:paraId="085CAAD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14:paraId="6612ACC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57A60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14:paraId="6D9E5ABE" w14:textId="77777777" w:rsidTr="00562697">
        <w:trPr>
          <w:jc w:val="center"/>
        </w:trPr>
        <w:tc>
          <w:tcPr>
            <w:tcW w:w="0" w:type="auto"/>
            <w:tcBorders>
              <w:top w:val="nil"/>
              <w:left w:val="nil"/>
              <w:right w:val="nil"/>
            </w:tcBorders>
            <w:shd w:val="clear" w:color="auto" w:fill="auto"/>
            <w:noWrap/>
            <w:vAlign w:val="bottom"/>
            <w:hideMark/>
          </w:tcPr>
          <w:p w14:paraId="55AE956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14:paraId="25A77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490E7A1" w14:textId="77777777"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14:paraId="6612D4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14:paraId="7B6AF6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14:paraId="517C248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14:paraId="2292887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14:paraId="6A8B12C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14:paraId="745B4C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14:paraId="63452095" w14:textId="77777777" w:rsidTr="00562697">
        <w:trPr>
          <w:jc w:val="center"/>
        </w:trPr>
        <w:tc>
          <w:tcPr>
            <w:tcW w:w="0" w:type="auto"/>
            <w:tcBorders>
              <w:top w:val="nil"/>
              <w:left w:val="nil"/>
              <w:bottom w:val="single" w:sz="4" w:space="0" w:color="auto"/>
              <w:right w:val="nil"/>
            </w:tcBorders>
            <w:shd w:val="clear" w:color="auto" w:fill="auto"/>
            <w:noWrap/>
            <w:vAlign w:val="bottom"/>
            <w:hideMark/>
          </w:tcPr>
          <w:p w14:paraId="6F0C180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14:paraId="3E0342E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1E2B4B5A" w14:textId="77777777"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14:paraId="7DF6799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14:paraId="73A34A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14:paraId="5A74D14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14:paraId="4E8E339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14:paraId="405DFFA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14:paraId="71263E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14:paraId="6DFFDEC0" w14:textId="77777777" w:rsidR="00A50BD0" w:rsidRDefault="00A50BD0" w:rsidP="006B16EF">
      <w:pPr>
        <w:jc w:val="right"/>
      </w:pPr>
    </w:p>
    <w:p w14:paraId="0C1157CD" w14:textId="77777777" w:rsidR="00A50BD0" w:rsidRDefault="00A50BD0" w:rsidP="006B16EF">
      <w:pPr>
        <w:jc w:val="right"/>
      </w:pPr>
    </w:p>
    <w:p w14:paraId="10620441" w14:textId="77777777" w:rsidR="00D04059" w:rsidRDefault="00D04059" w:rsidP="006B16EF">
      <w:pPr>
        <w:jc w:val="right"/>
      </w:pPr>
    </w:p>
    <w:p w14:paraId="1B49EE9C" w14:textId="77777777" w:rsidR="00D04059" w:rsidRDefault="00D04059" w:rsidP="006B16EF">
      <w:pPr>
        <w:jc w:val="right"/>
      </w:pPr>
    </w:p>
    <w:p w14:paraId="7E538499" w14:textId="77777777" w:rsidR="00D04059" w:rsidRDefault="00D04059" w:rsidP="006B16EF">
      <w:pPr>
        <w:jc w:val="right"/>
      </w:pPr>
    </w:p>
    <w:p w14:paraId="6512EF0B" w14:textId="77777777" w:rsidR="00D04059" w:rsidRDefault="00D04059" w:rsidP="006B16EF">
      <w:pPr>
        <w:jc w:val="right"/>
      </w:pPr>
    </w:p>
    <w:p w14:paraId="226976CE" w14:textId="77777777" w:rsidR="00D04059" w:rsidRDefault="00D04059" w:rsidP="006B16EF">
      <w:pPr>
        <w:jc w:val="right"/>
      </w:pPr>
    </w:p>
    <w:p w14:paraId="42FF6F56" w14:textId="77777777" w:rsidR="003511EA" w:rsidRDefault="003511EA" w:rsidP="003511EA">
      <w:pPr>
        <w:jc w:val="right"/>
        <w:rPr>
          <w:rFonts w:cstheme="minorHAnsi"/>
          <w:sz w:val="16"/>
          <w:szCs w:val="16"/>
        </w:rPr>
        <w:sectPr w:rsidR="003511EA" w:rsidSect="00043B81">
          <w:pgSz w:w="12240" w:h="15840"/>
          <w:pgMar w:top="1440" w:right="1440" w:bottom="1440" w:left="1440" w:header="720" w:footer="720" w:gutter="0"/>
          <w:cols w:space="720"/>
          <w:docGrid w:linePitch="360"/>
        </w:sectPr>
      </w:pPr>
    </w:p>
    <w:p w14:paraId="5C5F206A" w14:textId="2C6AB9B7" w:rsidR="00EC6AD3" w:rsidRDefault="00EC6AD3" w:rsidP="00EC6AD3">
      <w:pPr>
        <w:pStyle w:val="Caption"/>
        <w:keepNext/>
        <w:ind w:left="720" w:hanging="720"/>
      </w:pPr>
      <w:bookmarkStart w:id="107" w:name="_Ref145322331"/>
      <w:bookmarkStart w:id="108" w:name="_Ref145322325"/>
      <w:r>
        <w:lastRenderedPageBreak/>
        <w:t xml:space="preserve">Table </w:t>
      </w:r>
      <w:fldSimple w:instr=" SEQ Table \* ARABIC ">
        <w:r w:rsidR="00C1315D">
          <w:rPr>
            <w:noProof/>
          </w:rPr>
          <w:t>15</w:t>
        </w:r>
      </w:fldSimple>
      <w:bookmarkEnd w:id="107"/>
      <w:r w:rsidR="005540ED">
        <w:t>.</w:t>
      </w:r>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 xml:space="preserve">(Burnham and Anderson 2002)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108"/>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14:paraId="54C42BEA" w14:textId="77777777" w:rsidTr="005E12F4">
        <w:trPr>
          <w:jc w:val="center"/>
        </w:trPr>
        <w:tc>
          <w:tcPr>
            <w:tcW w:w="900" w:type="dxa"/>
            <w:noWrap/>
            <w:vAlign w:val="bottom"/>
            <w:hideMark/>
          </w:tcPr>
          <w:p w14:paraId="486B6B1C" w14:textId="77777777"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14:paraId="5BF8DA86" w14:textId="77777777"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14:paraId="74E44036" w14:textId="77777777"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14:paraId="73804948" w14:textId="77777777"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14:paraId="1B883E21" w14:textId="77777777"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14:paraId="776589B2" w14:textId="77777777" w:rsidTr="005E12F4">
        <w:trPr>
          <w:jc w:val="center"/>
        </w:trPr>
        <w:tc>
          <w:tcPr>
            <w:tcW w:w="900" w:type="dxa"/>
            <w:tcBorders>
              <w:bottom w:val="single" w:sz="4" w:space="0" w:color="auto"/>
              <w:right w:val="single" w:sz="4" w:space="0" w:color="auto"/>
            </w:tcBorders>
            <w:noWrap/>
            <w:vAlign w:val="bottom"/>
            <w:hideMark/>
          </w:tcPr>
          <w:p w14:paraId="04D58521" w14:textId="77777777"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14:paraId="0E6103A8"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14:paraId="3AD5EE2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14:paraId="3C1DB811"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14:paraId="5B2B279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14:paraId="219B77CC"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14:paraId="644F84B4"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14:paraId="59A2E50D"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14:paraId="593A00A2"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14:paraId="213729AF"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14:paraId="5C46E874"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14:paraId="275087BA" w14:textId="77777777"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14:paraId="5773BF63"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14:paraId="0E822A7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14:paraId="32A491A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14:paraId="6E741C10"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14:paraId="7959E809" w14:textId="77777777" w:rsidTr="005E12F4">
        <w:trPr>
          <w:jc w:val="center"/>
        </w:trPr>
        <w:tc>
          <w:tcPr>
            <w:tcW w:w="900" w:type="dxa"/>
            <w:tcBorders>
              <w:top w:val="single" w:sz="4" w:space="0" w:color="auto"/>
              <w:right w:val="single" w:sz="4" w:space="0" w:color="auto"/>
            </w:tcBorders>
            <w:noWrap/>
            <w:vAlign w:val="bottom"/>
            <w:hideMark/>
          </w:tcPr>
          <w:p w14:paraId="0D60637C" w14:textId="77777777"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14:paraId="45D53C3A" w14:textId="77777777"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14:paraId="20744F0B" w14:textId="77777777"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14:paraId="290927E6" w14:textId="77777777"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14:paraId="5F4C604B" w14:textId="77777777"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14:paraId="101710DD" w14:textId="77777777"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14:paraId="5FEEAC2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14:paraId="625015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14:paraId="355704C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14:paraId="665F489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14:paraId="7070C42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14:paraId="31233E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14:paraId="302299D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14:paraId="3A74639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14:paraId="1E1D37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14:paraId="61F46F2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14:paraId="5D4AC312" w14:textId="77777777" w:rsidTr="005E12F4">
        <w:trPr>
          <w:jc w:val="center"/>
        </w:trPr>
        <w:tc>
          <w:tcPr>
            <w:tcW w:w="900" w:type="dxa"/>
            <w:tcBorders>
              <w:bottom w:val="dashed" w:sz="4" w:space="0" w:color="auto"/>
              <w:right w:val="single" w:sz="4" w:space="0" w:color="auto"/>
            </w:tcBorders>
            <w:noWrap/>
            <w:vAlign w:val="bottom"/>
            <w:hideMark/>
          </w:tcPr>
          <w:p w14:paraId="0927A78B" w14:textId="77777777"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14:paraId="51534627" w14:textId="77777777"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14:paraId="02B72B07" w14:textId="77777777"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14:paraId="47FA4B63" w14:textId="77777777"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14:paraId="682AF65F" w14:textId="77777777"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14:paraId="533A9073" w14:textId="77777777"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14:paraId="08C461E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14:paraId="70EB76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14:paraId="142F4D66"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14:paraId="75B8FD9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14:paraId="54E6A61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14:paraId="2F7F68F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14:paraId="45EBDCE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14:paraId="04862A5E"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14:paraId="2A13FE3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14:paraId="5C0C41F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14:paraId="0B5531AE" w14:textId="77777777" w:rsidTr="005E12F4">
        <w:trPr>
          <w:jc w:val="center"/>
        </w:trPr>
        <w:tc>
          <w:tcPr>
            <w:tcW w:w="900" w:type="dxa"/>
            <w:tcBorders>
              <w:right w:val="single" w:sz="4" w:space="0" w:color="auto"/>
            </w:tcBorders>
            <w:noWrap/>
            <w:vAlign w:val="bottom"/>
            <w:hideMark/>
          </w:tcPr>
          <w:p w14:paraId="182A616F" w14:textId="77777777"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14:paraId="2CE89546" w14:textId="77777777"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14:paraId="71B36FE0" w14:textId="77777777"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14:paraId="0BD7CF3A" w14:textId="77777777"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14:paraId="71359871" w14:textId="77777777"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14:paraId="302625FB" w14:textId="77777777"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14:paraId="428BDCA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14:paraId="0A9C1383"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14:paraId="20A5483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14:paraId="7FCFD4E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14:paraId="6327458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14:paraId="74A270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16D0593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14:paraId="51FBCDA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14:paraId="440C5ED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14:paraId="29A072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14:paraId="439DE22B" w14:textId="77777777" w:rsidTr="005E12F4">
        <w:trPr>
          <w:jc w:val="center"/>
        </w:trPr>
        <w:tc>
          <w:tcPr>
            <w:tcW w:w="900" w:type="dxa"/>
            <w:tcBorders>
              <w:right w:val="single" w:sz="4" w:space="0" w:color="auto"/>
            </w:tcBorders>
            <w:noWrap/>
            <w:vAlign w:val="bottom"/>
            <w:hideMark/>
          </w:tcPr>
          <w:p w14:paraId="5E5F94E2"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14:paraId="13DF968B" w14:textId="77777777"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14:paraId="039F1051" w14:textId="77777777"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14:paraId="0841A149" w14:textId="77777777"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14:paraId="58D5274A" w14:textId="77777777"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14:paraId="04511D73" w14:textId="77777777"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14:paraId="36E376E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14:paraId="4F5569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14:paraId="1AC182E1"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14:paraId="0CC6B93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14:paraId="3EBC7E1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14:paraId="603F50DD"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780E13C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14:paraId="4F1AF11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14:paraId="57A1151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14:paraId="59B3039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14:paraId="17529210" w14:textId="77777777" w:rsidTr="005E12F4">
        <w:trPr>
          <w:jc w:val="center"/>
        </w:trPr>
        <w:tc>
          <w:tcPr>
            <w:tcW w:w="900" w:type="dxa"/>
            <w:tcBorders>
              <w:right w:val="single" w:sz="4" w:space="0" w:color="auto"/>
            </w:tcBorders>
            <w:noWrap/>
            <w:vAlign w:val="bottom"/>
            <w:hideMark/>
          </w:tcPr>
          <w:p w14:paraId="1AFA6071"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14:paraId="12529A35" w14:textId="77777777"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14:paraId="05F29DDA" w14:textId="77777777"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14:paraId="479E6952" w14:textId="77777777"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14:paraId="233B4050" w14:textId="77777777"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14:paraId="331F0884" w14:textId="77777777"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14:paraId="4896866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14:paraId="51AFA83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14:paraId="5AD5FF2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14:paraId="5EAB6B7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14:paraId="71459ED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14:paraId="16EAD72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4A4CA63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14:paraId="79909A6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14:paraId="3B7FBA1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14:paraId="2E1283A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14:paraId="2DF27A7A" w14:textId="77777777" w:rsidTr="005E12F4">
        <w:trPr>
          <w:jc w:val="center"/>
        </w:trPr>
        <w:tc>
          <w:tcPr>
            <w:tcW w:w="900" w:type="dxa"/>
            <w:tcBorders>
              <w:right w:val="single" w:sz="4" w:space="0" w:color="auto"/>
            </w:tcBorders>
            <w:noWrap/>
            <w:vAlign w:val="bottom"/>
            <w:hideMark/>
          </w:tcPr>
          <w:p w14:paraId="55BA4036"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14:paraId="653E2DA2" w14:textId="77777777"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14:paraId="1D698DC6" w14:textId="77777777"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14:paraId="7570AA4F" w14:textId="77777777"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14:paraId="7E42A08A" w14:textId="77777777"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14:paraId="5D15DA79" w14:textId="77777777"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14:paraId="2A6B360A"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14:paraId="6E04EE8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14:paraId="4E409E0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14:paraId="1FFAF6F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14:paraId="79E130B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14:paraId="4F16547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26B3227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14:paraId="413CE7E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14:paraId="589A1C4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14:paraId="2B3BBDF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14:paraId="2CFB020D" w14:textId="77777777" w:rsidTr="005E12F4">
        <w:trPr>
          <w:jc w:val="center"/>
        </w:trPr>
        <w:tc>
          <w:tcPr>
            <w:tcW w:w="900" w:type="dxa"/>
            <w:tcBorders>
              <w:bottom w:val="single" w:sz="4" w:space="0" w:color="auto"/>
              <w:right w:val="single" w:sz="4" w:space="0" w:color="auto"/>
            </w:tcBorders>
            <w:noWrap/>
            <w:vAlign w:val="bottom"/>
            <w:hideMark/>
          </w:tcPr>
          <w:p w14:paraId="4A516F70"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14:paraId="312D02B7" w14:textId="77777777"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14:paraId="26CDF6F5" w14:textId="77777777"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14:paraId="4687CBA0" w14:textId="77777777"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14:paraId="629BA2EC" w14:textId="77777777"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14:paraId="07C623DC" w14:textId="77777777"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14:paraId="575A668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14:paraId="421BCD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14:paraId="3FABDCF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14:paraId="3F4812B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14:paraId="4B03F344" w14:textId="77777777"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198554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14:paraId="7C0CCCB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14:paraId="1215E08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14:paraId="6C5415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14:paraId="70CABE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14:paraId="348A8690" w14:textId="77777777" w:rsidR="003511EA" w:rsidRDefault="003511EA" w:rsidP="006B16EF">
      <w:pPr>
        <w:jc w:val="right"/>
      </w:pPr>
    </w:p>
    <w:p w14:paraId="415913FC" w14:textId="156379F9" w:rsidR="00C1315D" w:rsidRDefault="00C1315D" w:rsidP="00494AFC">
      <w:pPr>
        <w:pStyle w:val="Caption"/>
        <w:keepNext/>
        <w:ind w:left="720" w:hanging="720"/>
      </w:pPr>
      <w:bookmarkStart w:id="109" w:name="_Ref145325734"/>
      <w:r>
        <w:t xml:space="preserve">Table </w:t>
      </w:r>
      <w:fldSimple w:instr=" SEQ Table \* ARABIC ">
        <w:r>
          <w:rPr>
            <w:noProof/>
          </w:rPr>
          <w:t>16</w:t>
        </w:r>
      </w:fldSimple>
      <w:bookmarkEnd w:id="109"/>
      <w:r w:rsidR="005540ED">
        <w:t>.</w:t>
      </w:r>
      <w:r>
        <w:t xml:space="preserve"> Survey catchability </w:t>
      </w:r>
      <w:r w:rsidR="00494AFC">
        <w:t xml:space="preserve">(Q) </w:t>
      </w:r>
      <w:r>
        <w:t>estimates</w:t>
      </w:r>
      <w:r w:rsidR="00494AFC">
        <w:t xml:space="preserve"> for models fit with (Free M)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890"/>
        <w:gridCol w:w="1487"/>
      </w:tblGrid>
      <w:tr w:rsidR="00C1315D" w:rsidRPr="00C1315D" w14:paraId="5B901A42" w14:textId="77777777" w:rsidTr="00B66911">
        <w:trPr>
          <w:trHeight w:val="288"/>
          <w:jc w:val="center"/>
        </w:trPr>
        <w:tc>
          <w:tcPr>
            <w:tcW w:w="0" w:type="auto"/>
            <w:tcBorders>
              <w:top w:val="nil"/>
              <w:left w:val="nil"/>
              <w:bottom w:val="nil"/>
              <w:right w:val="nil"/>
            </w:tcBorders>
            <w:shd w:val="clear" w:color="auto" w:fill="auto"/>
            <w:noWrap/>
            <w:vAlign w:val="bottom"/>
            <w:hideMark/>
          </w:tcPr>
          <w:p w14:paraId="116083F1" w14:textId="77777777" w:rsidR="00C1315D" w:rsidRPr="00C1315D" w:rsidRDefault="00C1315D" w:rsidP="00C1315D">
            <w:pPr>
              <w:spacing w:after="0" w:line="240" w:lineRule="auto"/>
              <w:rPr>
                <w:rFonts w:ascii="Times New Roman" w:eastAsia="Times New Roman" w:hAnsi="Times New Roman" w:cs="Times New Roman"/>
                <w:b/>
                <w:sz w:val="24"/>
                <w:szCs w:val="24"/>
              </w:rPr>
            </w:pPr>
          </w:p>
        </w:tc>
        <w:tc>
          <w:tcPr>
            <w:tcW w:w="2377" w:type="dxa"/>
            <w:gridSpan w:val="2"/>
            <w:tcBorders>
              <w:top w:val="nil"/>
              <w:left w:val="single" w:sz="4" w:space="0" w:color="auto"/>
              <w:bottom w:val="nil"/>
              <w:right w:val="single" w:sz="4" w:space="0" w:color="000000"/>
            </w:tcBorders>
            <w:shd w:val="clear" w:color="auto" w:fill="auto"/>
            <w:noWrap/>
            <w:vAlign w:val="bottom"/>
            <w:hideMark/>
          </w:tcPr>
          <w:p w14:paraId="3EB25C6A" w14:textId="77777777" w:rsidR="00C1315D" w:rsidRPr="00C1315D" w:rsidRDefault="00B66911" w:rsidP="00B66911">
            <w:pPr>
              <w:spacing w:after="0" w:line="240" w:lineRule="auto"/>
              <w:jc w:val="center"/>
              <w:rPr>
                <w:rFonts w:ascii="Calibri" w:eastAsia="Times New Roman" w:hAnsi="Calibri" w:cs="Calibri"/>
                <w:b/>
                <w:color w:val="000000"/>
              </w:rPr>
            </w:pPr>
            <w:r>
              <w:rPr>
                <w:rFonts w:ascii="Calibri" w:eastAsia="Times New Roman" w:hAnsi="Calibri" w:cs="Calibri"/>
                <w:b/>
                <w:color w:val="000000"/>
              </w:rPr>
              <w:t>Survey catchability with</w:t>
            </w:r>
          </w:p>
        </w:tc>
      </w:tr>
      <w:tr w:rsidR="00C1315D" w:rsidRPr="00C1315D" w14:paraId="12C2E4FD" w14:textId="77777777" w:rsidTr="00B66911">
        <w:trPr>
          <w:trHeight w:val="288"/>
          <w:jc w:val="center"/>
        </w:trPr>
        <w:tc>
          <w:tcPr>
            <w:tcW w:w="0" w:type="auto"/>
            <w:tcBorders>
              <w:top w:val="nil"/>
              <w:left w:val="nil"/>
              <w:bottom w:val="single" w:sz="4" w:space="0" w:color="auto"/>
              <w:right w:val="nil"/>
            </w:tcBorders>
            <w:shd w:val="clear" w:color="auto" w:fill="auto"/>
            <w:noWrap/>
            <w:vAlign w:val="bottom"/>
            <w:hideMark/>
          </w:tcPr>
          <w:p w14:paraId="424C4851" w14:textId="77777777"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14:paraId="037F2C50"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Free M</w:t>
            </w:r>
          </w:p>
        </w:tc>
        <w:tc>
          <w:tcPr>
            <w:tcW w:w="1434" w:type="dxa"/>
            <w:tcBorders>
              <w:top w:val="nil"/>
              <w:left w:val="nil"/>
              <w:bottom w:val="single" w:sz="4" w:space="0" w:color="auto"/>
              <w:right w:val="single" w:sz="4" w:space="0" w:color="auto"/>
            </w:tcBorders>
            <w:shd w:val="clear" w:color="auto" w:fill="auto"/>
            <w:noWrap/>
            <w:vAlign w:val="bottom"/>
            <w:hideMark/>
          </w:tcPr>
          <w:p w14:paraId="40D3A738"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14:paraId="0F777A69"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59D788FD" w14:textId="77777777"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14:paraId="3CAF2B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1434" w:type="dxa"/>
            <w:tcBorders>
              <w:top w:val="nil"/>
              <w:left w:val="nil"/>
              <w:bottom w:val="nil"/>
              <w:right w:val="single" w:sz="4" w:space="0" w:color="auto"/>
            </w:tcBorders>
            <w:shd w:val="clear" w:color="auto" w:fill="auto"/>
            <w:noWrap/>
            <w:vAlign w:val="bottom"/>
            <w:hideMark/>
          </w:tcPr>
          <w:p w14:paraId="2733F62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14:paraId="1D66AE2D" w14:textId="77777777" w:rsidTr="00B66911">
        <w:trPr>
          <w:trHeight w:val="300"/>
          <w:jc w:val="center"/>
        </w:trPr>
        <w:tc>
          <w:tcPr>
            <w:tcW w:w="0" w:type="auto"/>
            <w:tcBorders>
              <w:top w:val="nil"/>
              <w:left w:val="nil"/>
              <w:bottom w:val="dashed" w:sz="8" w:space="0" w:color="auto"/>
              <w:right w:val="nil"/>
            </w:tcBorders>
            <w:shd w:val="clear" w:color="auto" w:fill="auto"/>
            <w:noWrap/>
            <w:vAlign w:val="center"/>
            <w:hideMark/>
          </w:tcPr>
          <w:p w14:paraId="759FB6C1"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14:paraId="0B32F53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1434" w:type="dxa"/>
            <w:tcBorders>
              <w:top w:val="nil"/>
              <w:left w:val="nil"/>
              <w:bottom w:val="dashed" w:sz="8" w:space="0" w:color="auto"/>
              <w:right w:val="single" w:sz="4" w:space="0" w:color="auto"/>
            </w:tcBorders>
            <w:shd w:val="clear" w:color="auto" w:fill="auto"/>
            <w:noWrap/>
            <w:vAlign w:val="bottom"/>
            <w:hideMark/>
          </w:tcPr>
          <w:p w14:paraId="3CF4FBA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14:paraId="57D07181"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0734C7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14:paraId="0EE563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1434" w:type="dxa"/>
            <w:tcBorders>
              <w:top w:val="nil"/>
              <w:left w:val="nil"/>
              <w:bottom w:val="nil"/>
              <w:right w:val="single" w:sz="4" w:space="0" w:color="auto"/>
            </w:tcBorders>
            <w:shd w:val="clear" w:color="auto" w:fill="auto"/>
            <w:noWrap/>
            <w:vAlign w:val="bottom"/>
            <w:hideMark/>
          </w:tcPr>
          <w:p w14:paraId="113921C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14:paraId="63C6E98B"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729F48E3"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14:paraId="63BC234D"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1434" w:type="dxa"/>
            <w:tcBorders>
              <w:top w:val="nil"/>
              <w:left w:val="nil"/>
              <w:bottom w:val="nil"/>
              <w:right w:val="single" w:sz="4" w:space="0" w:color="auto"/>
            </w:tcBorders>
            <w:shd w:val="clear" w:color="auto" w:fill="auto"/>
            <w:noWrap/>
            <w:vAlign w:val="bottom"/>
            <w:hideMark/>
          </w:tcPr>
          <w:p w14:paraId="43A31E1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14:paraId="3E000787"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60FA5D6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14:paraId="7FDD0A9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1434" w:type="dxa"/>
            <w:tcBorders>
              <w:top w:val="nil"/>
              <w:left w:val="nil"/>
              <w:bottom w:val="nil"/>
              <w:right w:val="single" w:sz="4" w:space="0" w:color="auto"/>
            </w:tcBorders>
            <w:shd w:val="clear" w:color="auto" w:fill="auto"/>
            <w:noWrap/>
            <w:vAlign w:val="bottom"/>
            <w:hideMark/>
          </w:tcPr>
          <w:p w14:paraId="5DEBE6BF"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tr>
      <w:tr w:rsidR="00C1315D" w:rsidRPr="00C1315D" w14:paraId="5005E886"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222D8D3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14:paraId="488FB2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1434" w:type="dxa"/>
            <w:tcBorders>
              <w:top w:val="nil"/>
              <w:left w:val="nil"/>
              <w:bottom w:val="nil"/>
              <w:right w:val="single" w:sz="4" w:space="0" w:color="auto"/>
            </w:tcBorders>
            <w:shd w:val="clear" w:color="auto" w:fill="auto"/>
            <w:noWrap/>
            <w:vAlign w:val="bottom"/>
            <w:hideMark/>
          </w:tcPr>
          <w:p w14:paraId="4BD1F08B"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14:paraId="5CC5D717" w14:textId="77777777" w:rsidTr="00B66911">
        <w:trPr>
          <w:trHeight w:val="288"/>
          <w:jc w:val="center"/>
        </w:trPr>
        <w:tc>
          <w:tcPr>
            <w:tcW w:w="0" w:type="auto"/>
            <w:tcBorders>
              <w:top w:val="nil"/>
              <w:left w:val="nil"/>
              <w:bottom w:val="single" w:sz="4" w:space="0" w:color="auto"/>
              <w:right w:val="nil"/>
            </w:tcBorders>
            <w:shd w:val="clear" w:color="auto" w:fill="auto"/>
            <w:noWrap/>
            <w:vAlign w:val="center"/>
            <w:hideMark/>
          </w:tcPr>
          <w:p w14:paraId="0DB64954"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14:paraId="2527DD88"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1434" w:type="dxa"/>
            <w:tcBorders>
              <w:top w:val="nil"/>
              <w:left w:val="nil"/>
              <w:bottom w:val="single" w:sz="4" w:space="0" w:color="auto"/>
              <w:right w:val="single" w:sz="4" w:space="0" w:color="auto"/>
            </w:tcBorders>
            <w:shd w:val="clear" w:color="auto" w:fill="auto"/>
            <w:noWrap/>
            <w:vAlign w:val="bottom"/>
            <w:hideMark/>
          </w:tcPr>
          <w:p w14:paraId="056A5ED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14:paraId="2CD97DE6" w14:textId="77777777"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14:paraId="2EBFB3A7" w14:textId="77777777" w:rsidR="00EE4958" w:rsidRDefault="004E5D9C" w:rsidP="004E5D9C">
      <w:pPr>
        <w:pStyle w:val="Heading2"/>
      </w:pPr>
      <w:r>
        <w:lastRenderedPageBreak/>
        <w:t>Figures</w:t>
      </w:r>
    </w:p>
    <w:p w14:paraId="0B5BD202" w14:textId="77777777" w:rsidR="000B0E58" w:rsidRDefault="00BA232A" w:rsidP="000B0E58">
      <w:pPr>
        <w:keepNext/>
      </w:pPr>
      <w:r w:rsidRPr="00BA232A">
        <w:rPr>
          <w:noProof/>
        </w:rPr>
        <w:t xml:space="preserve"> </w:t>
      </w:r>
      <w:r w:rsidR="004D2D47">
        <w:rPr>
          <w:noProof/>
        </w:rPr>
        <w:drawing>
          <wp:inline distT="0" distB="0" distL="0" distR="0" wp14:anchorId="7808C241" wp14:editId="03112131">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433305BB" wp14:editId="176FA1DE">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30A17E57" wp14:editId="3E78AE64">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14:paraId="5C943D03" w14:textId="244B0CCA" w:rsidR="003946B0" w:rsidRDefault="000B0E58" w:rsidP="0020748B">
      <w:pPr>
        <w:pStyle w:val="Caption"/>
        <w:ind w:left="720" w:hanging="720"/>
      </w:pPr>
      <w:bookmarkStart w:id="110" w:name="_Ref144911326"/>
      <w:bookmarkStart w:id="111" w:name="_Ref144911320"/>
      <w:r>
        <w:t xml:space="preserve">Figure </w:t>
      </w:r>
      <w:fldSimple w:instr=" SEQ Figure \* ARABIC ">
        <w:r w:rsidR="00B9106D">
          <w:rPr>
            <w:noProof/>
          </w:rPr>
          <w:t>1</w:t>
        </w:r>
      </w:fldSimple>
      <w:bookmarkEnd w:id="110"/>
      <w:r w:rsidR="005540ED">
        <w:rPr>
          <w:noProof/>
        </w:rPr>
        <w:t>.</w:t>
      </w:r>
      <w:r>
        <w:t xml:space="preserve"> </w:t>
      </w:r>
      <w:r w:rsidR="00D70BF1">
        <w:t xml:space="preserve">End year </w:t>
      </w:r>
      <w:r w:rsidR="00946021">
        <w:t>(top)</w:t>
      </w:r>
      <w:r w:rsidR="00BA232A">
        <w:t xml:space="preserve"> length (cm)</w:t>
      </w:r>
      <w:r w:rsidR="00D70BF1">
        <w:t xml:space="preserve"> at age</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111"/>
      <w:r w:rsidR="00D70BF1">
        <w:t xml:space="preserve"> Please note that the weight difference for Model 23.1.0.h (pink) is in error and should not be considered.</w:t>
      </w:r>
    </w:p>
    <w:p w14:paraId="3DF59553" w14:textId="77777777" w:rsidR="00043B81" w:rsidRDefault="00043B81" w:rsidP="00991D8A"/>
    <w:p w14:paraId="116E66F3" w14:textId="77777777"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6C7038D" wp14:editId="0BE00E2B">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14:paraId="39C9B8B8" w14:textId="77777777" w:rsidR="00913234" w:rsidRDefault="00913234" w:rsidP="00A53D3C">
                            <w:pPr>
                              <w:spacing w:after="0" w:line="240" w:lineRule="auto"/>
                            </w:pPr>
                            <w:r>
                              <w:t>Model 23.1.0.b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C7038D"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14:paraId="39C9B8B8" w14:textId="77777777" w:rsidR="00913234" w:rsidRDefault="00913234" w:rsidP="00A53D3C">
                      <w:pPr>
                        <w:spacing w:after="0" w:line="240" w:lineRule="auto"/>
                      </w:pPr>
                      <w:r>
                        <w:t>Model 23.1.0.b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2D8C4836" wp14:editId="79BB091E">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0AE178BA" w14:textId="77777777" w:rsidR="00913234" w:rsidRDefault="00913234"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4836"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14:paraId="0AE178BA" w14:textId="77777777" w:rsidR="00913234" w:rsidRDefault="00913234"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1759CB5F" wp14:editId="6ADBBE92">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14:paraId="081A9314" w14:textId="77777777" w:rsidR="00913234" w:rsidRDefault="00913234"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9CB5F"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14:paraId="081A9314" w14:textId="77777777" w:rsidR="00913234" w:rsidRDefault="00913234"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0B2AD6B0" wp14:editId="057AC3EE">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6B0C9272" w14:textId="77777777" w:rsidR="00913234" w:rsidRDefault="00913234"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AD6B0"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14:paraId="6B0C9272" w14:textId="77777777" w:rsidR="00913234" w:rsidRDefault="00913234"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51BB3875" wp14:editId="1671C6C9">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2C5A9EDB" w14:textId="77777777" w:rsidR="00913234" w:rsidRDefault="00913234"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B3875"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14:paraId="2C5A9EDB" w14:textId="77777777" w:rsidR="00913234" w:rsidRDefault="00913234"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25E3BE2D" wp14:editId="2D037DD2">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5DFB2690" w14:textId="77777777" w:rsidR="00913234" w:rsidRDefault="00913234"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3BE2D"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14:paraId="5DFB2690" w14:textId="77777777" w:rsidR="00913234" w:rsidRDefault="00913234" w:rsidP="00CF33E7">
                      <w:pPr>
                        <w:spacing w:after="0" w:line="240" w:lineRule="auto"/>
                      </w:pPr>
                      <w:r>
                        <w:t>Model 23.1.0.h</w:t>
                      </w:r>
                    </w:p>
                  </w:txbxContent>
                </v:textbox>
              </v:shape>
            </w:pict>
          </mc:Fallback>
        </mc:AlternateContent>
      </w:r>
      <w:r w:rsidR="00CF33E7">
        <w:rPr>
          <w:noProof/>
        </w:rPr>
        <w:drawing>
          <wp:inline distT="0" distB="0" distL="0" distR="0" wp14:anchorId="79FEA0FA" wp14:editId="38727FCC">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1B9D7B05" wp14:editId="0385345B">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283629C1" wp14:editId="40EC8869">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4D39FFEE" wp14:editId="451C3ADB">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14:paraId="53702AEE" w14:textId="77777777" w:rsidR="00A53D3C" w:rsidRDefault="00A53D3C" w:rsidP="00A53D3C">
      <w:pPr>
        <w:keepNext/>
        <w:jc w:val="center"/>
        <w:rPr>
          <w:noProof/>
        </w:rPr>
      </w:pPr>
      <w:r>
        <w:rPr>
          <w:noProof/>
        </w:rPr>
        <w:drawing>
          <wp:inline distT="0" distB="0" distL="0" distR="0" wp14:anchorId="670AC4E3" wp14:editId="233036CC">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B2ED08" wp14:editId="6A3BF2DE">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14:paraId="112BBE36" w14:textId="6E367839" w:rsidR="00CF33E7" w:rsidRDefault="00CF33E7" w:rsidP="00CF33E7">
      <w:pPr>
        <w:pStyle w:val="Caption"/>
      </w:pPr>
      <w:bookmarkStart w:id="112" w:name="_Ref145171743"/>
      <w:r>
        <w:t xml:space="preserve">Figure </w:t>
      </w:r>
      <w:fldSimple w:instr=" SEQ Figure \* ARABIC ">
        <w:r w:rsidR="00B9106D">
          <w:rPr>
            <w:noProof/>
          </w:rPr>
          <w:t>2</w:t>
        </w:r>
      </w:fldSimple>
      <w:bookmarkEnd w:id="112"/>
      <w:r w:rsidR="005540ED">
        <w:t>.</w:t>
      </w:r>
      <w:r>
        <w:t xml:space="preserve"> Length at age over time in each of the models examined. </w:t>
      </w:r>
    </w:p>
    <w:p w14:paraId="562CD79C" w14:textId="77777777" w:rsidR="00CF33E7" w:rsidRDefault="00CF33E7" w:rsidP="00CF33E7">
      <w:pPr>
        <w:rPr>
          <w:noProof/>
        </w:rPr>
      </w:pPr>
    </w:p>
    <w:p w14:paraId="11586C24" w14:textId="77777777" w:rsidR="00CF33E7" w:rsidRDefault="00CF33E7" w:rsidP="00CF33E7">
      <w:pPr>
        <w:rPr>
          <w:noProof/>
        </w:rPr>
      </w:pPr>
    </w:p>
    <w:p w14:paraId="08396D36" w14:textId="77777777" w:rsidR="00CF33E7" w:rsidRDefault="00CF33E7" w:rsidP="00CF33E7">
      <w:pPr>
        <w:keepNext/>
      </w:pPr>
      <w:r>
        <w:rPr>
          <w:noProof/>
        </w:rPr>
        <w:lastRenderedPageBreak/>
        <w:drawing>
          <wp:inline distT="0" distB="0" distL="0" distR="0" wp14:anchorId="18E119E0" wp14:editId="0EAA5715">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37DB76A7" wp14:editId="7963BD1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8469" cy="2057400"/>
                    </a:xfrm>
                    <a:prstGeom prst="rect">
                      <a:avLst/>
                    </a:prstGeom>
                  </pic:spPr>
                </pic:pic>
              </a:graphicData>
            </a:graphic>
          </wp:inline>
        </w:drawing>
      </w:r>
    </w:p>
    <w:p w14:paraId="1E1F52B6" w14:textId="1C539B51" w:rsidR="00CF33E7" w:rsidRDefault="00CF33E7" w:rsidP="00CF33E7">
      <w:pPr>
        <w:pStyle w:val="Caption"/>
      </w:pPr>
      <w:bookmarkStart w:id="113" w:name="_Ref145171806"/>
      <w:r>
        <w:t xml:space="preserve">Figure </w:t>
      </w:r>
      <w:fldSimple w:instr=" SEQ Figure \* ARABIC ">
        <w:r w:rsidR="00B9106D">
          <w:rPr>
            <w:noProof/>
          </w:rPr>
          <w:t>3</w:t>
        </w:r>
      </w:fldSimple>
      <w:bookmarkEnd w:id="113"/>
      <w:r w:rsidR="005540ED">
        <w:t xml:space="preserve">. </w:t>
      </w:r>
      <w:proofErr w:type="gramStart"/>
      <w:r>
        <w:t xml:space="preserve">Fishery </w:t>
      </w:r>
      <w:r w:rsidR="005540ED">
        <w:t xml:space="preserve"> (</w:t>
      </w:r>
      <w:proofErr w:type="gramEnd"/>
      <w:r w:rsidR="005540ED">
        <w:t xml:space="preserve">left) </w:t>
      </w:r>
      <w:r>
        <w:t xml:space="preserve">and survey </w:t>
      </w:r>
      <w:r w:rsidR="005540ED">
        <w:t xml:space="preserve">(right) </w:t>
      </w:r>
      <w:r>
        <w:t xml:space="preserve">selectivity for 2022. </w:t>
      </w:r>
    </w:p>
    <w:p w14:paraId="32B4DC65" w14:textId="77777777" w:rsidR="00CF33E7" w:rsidRDefault="00CF33E7" w:rsidP="00CF33E7"/>
    <w:p w14:paraId="5F77E515" w14:textId="77777777"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0259B55C" wp14:editId="468F3F19">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14:paraId="2247146B" w14:textId="77777777" w:rsidR="00913234" w:rsidRDefault="00913234"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9B55C"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14:paraId="2247146B" w14:textId="77777777" w:rsidR="00913234" w:rsidRDefault="00913234" w:rsidP="00CF33E7">
                      <w:r>
                        <w:t>Model 22.2 Fishery</w:t>
                      </w:r>
                    </w:p>
                  </w:txbxContent>
                </v:textbox>
              </v:shape>
            </w:pict>
          </mc:Fallback>
        </mc:AlternateContent>
      </w:r>
      <w:r>
        <w:rPr>
          <w:noProof/>
        </w:rPr>
        <w:drawing>
          <wp:inline distT="0" distB="0" distL="0" distR="0" wp14:anchorId="0074702A" wp14:editId="0DFFA9B7">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14:paraId="159C4108" w14:textId="77777777"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241E9CA3" wp14:editId="456BDF4F">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14:paraId="0CA85299" w14:textId="77777777" w:rsidR="00913234" w:rsidRDefault="00913234"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E9CA3"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14:paraId="0CA85299" w14:textId="77777777" w:rsidR="00913234" w:rsidRDefault="00913234"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5662C3D6" wp14:editId="25FFBAB7">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14:paraId="216E2915" w14:textId="77777777" w:rsidR="00913234" w:rsidRDefault="00913234"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2C3D6"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14:paraId="216E2915" w14:textId="77777777" w:rsidR="00913234" w:rsidRDefault="00913234" w:rsidP="00CF33E7">
                      <w:r>
                        <w:t>Models 23.1.0.d-h Survey</w:t>
                      </w:r>
                    </w:p>
                  </w:txbxContent>
                </v:textbox>
                <w10:wrap anchorx="margin"/>
              </v:shape>
            </w:pict>
          </mc:Fallback>
        </mc:AlternateContent>
      </w:r>
      <w:r w:rsidR="00CF33E7">
        <w:rPr>
          <w:noProof/>
        </w:rPr>
        <w:drawing>
          <wp:inline distT="0" distB="0" distL="0" distR="0" wp14:anchorId="5EAACD61" wp14:editId="5995E657">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6B28B38" wp14:editId="6A93C798">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14:paraId="267780B0" w14:textId="5240D4B5" w:rsidR="00CF33E7" w:rsidRDefault="00CF33E7" w:rsidP="00CF33E7">
      <w:pPr>
        <w:pStyle w:val="Caption"/>
      </w:pPr>
      <w:bookmarkStart w:id="114" w:name="_Ref145171809"/>
      <w:r>
        <w:t xml:space="preserve">Figure </w:t>
      </w:r>
      <w:fldSimple w:instr=" SEQ Figure \* ARABIC ">
        <w:r w:rsidR="00B9106D">
          <w:rPr>
            <w:noProof/>
          </w:rPr>
          <w:t>4</w:t>
        </w:r>
      </w:fldSimple>
      <w:bookmarkEnd w:id="114"/>
      <w:r w:rsidR="005540ED">
        <w:t>.</w:t>
      </w:r>
      <w:r>
        <w:t xml:space="preserve"> </w:t>
      </w:r>
      <w:commentRangeStart w:id="115"/>
      <w:r>
        <w:t>Annually varying selectivity</w:t>
      </w:r>
      <w:commentRangeEnd w:id="115"/>
      <w:r w:rsidR="005540ED">
        <w:rPr>
          <w:rStyle w:val="CommentReference"/>
          <w:iCs w:val="0"/>
        </w:rPr>
        <w:commentReference w:id="115"/>
      </w:r>
      <w:r w:rsidR="0020748B">
        <w:t xml:space="preserve"> for (top) fishery and (bottom) survey. </w:t>
      </w:r>
      <w:r>
        <w:t xml:space="preserve"> </w:t>
      </w:r>
    </w:p>
    <w:p w14:paraId="51909CEE" w14:textId="77777777" w:rsidR="00CF33E7" w:rsidRDefault="00CF33E7" w:rsidP="00991D8A">
      <w:pPr>
        <w:sectPr w:rsidR="00CF33E7" w:rsidSect="00043B81">
          <w:pgSz w:w="12240" w:h="15840"/>
          <w:pgMar w:top="1440" w:right="1440" w:bottom="1440" w:left="1440" w:header="720" w:footer="720" w:gutter="0"/>
          <w:cols w:space="720"/>
          <w:docGrid w:linePitch="360"/>
        </w:sectPr>
      </w:pPr>
    </w:p>
    <w:p w14:paraId="33E12AC2" w14:textId="77777777" w:rsidR="00043B81" w:rsidRDefault="00043B81" w:rsidP="00043B81">
      <w:pPr>
        <w:keepNext/>
        <w:spacing w:after="0" w:line="240" w:lineRule="auto"/>
      </w:pPr>
      <w:r>
        <w:rPr>
          <w:noProof/>
        </w:rPr>
        <w:lastRenderedPageBreak/>
        <w:drawing>
          <wp:inline distT="0" distB="0" distL="0" distR="0" wp14:anchorId="425D13C5" wp14:editId="07CC4895">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14:paraId="60321537" w14:textId="3A36EC36" w:rsidR="00043B81" w:rsidRDefault="00043B81" w:rsidP="00043B81">
      <w:pPr>
        <w:pStyle w:val="Caption"/>
      </w:pPr>
      <w:bookmarkStart w:id="116" w:name="_Ref145171849"/>
      <w:r>
        <w:t xml:space="preserve">Figure </w:t>
      </w:r>
      <w:fldSimple w:instr=" SEQ Figure \* ARABIC ">
        <w:r w:rsidR="00B9106D">
          <w:rPr>
            <w:noProof/>
          </w:rPr>
          <w:t>5</w:t>
        </w:r>
      </w:fldSimple>
      <w:bookmarkEnd w:id="116"/>
      <w:r w:rsidR="005540ED">
        <w:t>.</w:t>
      </w:r>
      <w:r>
        <w:t xml:space="preserve"> </w:t>
      </w:r>
      <w:commentRangeStart w:id="117"/>
      <w:commentRangeStart w:id="118"/>
      <w:r>
        <w:t>Model</w:t>
      </w:r>
      <w:commentRangeEnd w:id="117"/>
      <w:r w:rsidR="005540ED">
        <w:rPr>
          <w:rStyle w:val="CommentReference"/>
          <w:iCs w:val="0"/>
        </w:rPr>
        <w:commentReference w:id="117"/>
      </w:r>
      <w:commentRangeEnd w:id="118"/>
      <w:r w:rsidR="00C9302C">
        <w:rPr>
          <w:rStyle w:val="CommentReference"/>
          <w:iCs w:val="0"/>
        </w:rPr>
        <w:commentReference w:id="118"/>
      </w:r>
      <w:r>
        <w:t xml:space="preserve"> fits to the log of the bottom trawl survey index for all models examined. </w:t>
      </w:r>
    </w:p>
    <w:p w14:paraId="7C64B66B" w14:textId="77777777" w:rsidR="00043B81" w:rsidRDefault="00043B81" w:rsidP="00043B81">
      <w:pPr>
        <w:keepNext/>
        <w:spacing w:after="0" w:line="240" w:lineRule="auto"/>
      </w:pPr>
      <w:r>
        <w:rPr>
          <w:noProof/>
        </w:rPr>
        <w:lastRenderedPageBreak/>
        <w:drawing>
          <wp:inline distT="0" distB="0" distL="0" distR="0" wp14:anchorId="430931B4" wp14:editId="52C49B5C">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14:paraId="3EB7261A" w14:textId="36C901D3" w:rsidR="00043B81" w:rsidRDefault="00043B81" w:rsidP="00043B81">
      <w:pPr>
        <w:pStyle w:val="Caption"/>
      </w:pPr>
      <w:bookmarkStart w:id="119" w:name="_Ref145171920"/>
      <w:r>
        <w:t xml:space="preserve">Figure </w:t>
      </w:r>
      <w:commentRangeStart w:id="120"/>
      <w:commentRangeStart w:id="121"/>
      <w:r>
        <w:fldChar w:fldCharType="begin"/>
      </w:r>
      <w:r>
        <w:instrText xml:space="preserve"> SEQ Figure \* ARABIC </w:instrText>
      </w:r>
      <w:r>
        <w:fldChar w:fldCharType="separate"/>
      </w:r>
      <w:r w:rsidR="00B9106D">
        <w:rPr>
          <w:noProof/>
        </w:rPr>
        <w:t>6</w:t>
      </w:r>
      <w:r>
        <w:fldChar w:fldCharType="end"/>
      </w:r>
      <w:bookmarkEnd w:id="119"/>
      <w:commentRangeEnd w:id="120"/>
      <w:r w:rsidR="005540ED">
        <w:rPr>
          <w:rStyle w:val="CommentReference"/>
          <w:iCs w:val="0"/>
        </w:rPr>
        <w:commentReference w:id="120"/>
      </w:r>
      <w:commentRangeEnd w:id="121"/>
      <w:r w:rsidR="00C9302C">
        <w:rPr>
          <w:rStyle w:val="CommentReference"/>
          <w:iCs w:val="0"/>
        </w:rPr>
        <w:commentReference w:id="121"/>
      </w:r>
      <w:r w:rsidR="005540ED">
        <w:t>.</w:t>
      </w:r>
      <w:r>
        <w:t xml:space="preserve"> The </w:t>
      </w:r>
      <w:r w:rsidR="00056489">
        <w:t>distribution</w:t>
      </w:r>
      <w:r>
        <w:t xml:space="preserve"> of the log of virgin recruitment (R</w:t>
      </w:r>
      <w:r w:rsidRPr="00043B81">
        <w:rPr>
          <w:vertAlign w:val="subscript"/>
        </w:rPr>
        <w:t>0</w:t>
      </w:r>
      <w:r>
        <w:t xml:space="preserve">) for all models. </w:t>
      </w:r>
    </w:p>
    <w:p w14:paraId="133D7769"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5B88F183" wp14:editId="2FA6074E">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8096"/>
                    </a:xfrm>
                    <a:prstGeom prst="rect">
                      <a:avLst/>
                    </a:prstGeom>
                  </pic:spPr>
                </pic:pic>
              </a:graphicData>
            </a:graphic>
          </wp:inline>
        </w:drawing>
      </w:r>
    </w:p>
    <w:p w14:paraId="381AA0F5" w14:textId="05C03B59" w:rsidR="00056489" w:rsidRDefault="00056489" w:rsidP="00056489">
      <w:pPr>
        <w:pStyle w:val="Caption"/>
      </w:pPr>
      <w:bookmarkStart w:id="122" w:name="_Ref145172026"/>
      <w:r>
        <w:t xml:space="preserve">Figure </w:t>
      </w:r>
      <w:fldSimple w:instr=" SEQ Figure \* ARABIC ">
        <w:r w:rsidR="00B9106D">
          <w:rPr>
            <w:noProof/>
          </w:rPr>
          <w:t>7</w:t>
        </w:r>
      </w:fldSimple>
      <w:bookmarkEnd w:id="122"/>
      <w:r w:rsidR="00F76707">
        <w:t>.</w:t>
      </w:r>
      <w:r>
        <w:t xml:space="preserve"> Recruitment in numbers of Age-0 Pacific cod with 95% confidence bounds</w:t>
      </w:r>
      <w:r w:rsidRPr="00056489">
        <w:t xml:space="preserve"> </w:t>
      </w:r>
      <w:r>
        <w:t xml:space="preserve">for all models.  </w:t>
      </w:r>
    </w:p>
    <w:p w14:paraId="709D981D"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0F731793" wp14:editId="4D5C2CE1">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098096"/>
                    </a:xfrm>
                    <a:prstGeom prst="rect">
                      <a:avLst/>
                    </a:prstGeom>
                  </pic:spPr>
                </pic:pic>
              </a:graphicData>
            </a:graphic>
          </wp:inline>
        </w:drawing>
      </w:r>
    </w:p>
    <w:p w14:paraId="68E18AD1" w14:textId="3AB17609" w:rsidR="00056489" w:rsidRDefault="00056489" w:rsidP="00056489">
      <w:pPr>
        <w:pStyle w:val="Caption"/>
      </w:pPr>
      <w:bookmarkStart w:id="123" w:name="_Ref145171955"/>
      <w:r>
        <w:t xml:space="preserve">Figure </w:t>
      </w:r>
      <w:fldSimple w:instr=" SEQ Figure \* ARABIC ">
        <w:r w:rsidR="00B9106D">
          <w:rPr>
            <w:noProof/>
          </w:rPr>
          <w:t>8</w:t>
        </w:r>
      </w:fldSimple>
      <w:bookmarkEnd w:id="123"/>
      <w:r w:rsidR="00F76707">
        <w:t>.</w:t>
      </w:r>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14:paraId="2F975E8D" w14:textId="77777777" w:rsidR="00776612" w:rsidRDefault="00043B81" w:rsidP="00043B81">
      <w:pPr>
        <w:spacing w:after="0" w:line="240" w:lineRule="auto"/>
      </w:pPr>
      <w:r w:rsidRPr="004D2D47">
        <w:rPr>
          <w:noProof/>
        </w:rPr>
        <w:t xml:space="preserve"> </w:t>
      </w:r>
    </w:p>
    <w:p w14:paraId="5D130CE8" w14:textId="77777777" w:rsidR="00056489" w:rsidRDefault="00043B81" w:rsidP="00056489">
      <w:pPr>
        <w:pStyle w:val="Caption"/>
        <w:keepNext/>
      </w:pPr>
      <w:bookmarkStart w:id="124" w:name="_Ref145162884"/>
      <w:r>
        <w:rPr>
          <w:noProof/>
        </w:rPr>
        <w:lastRenderedPageBreak/>
        <w:drawing>
          <wp:inline distT="0" distB="0" distL="0" distR="0" wp14:anchorId="6432A2B5" wp14:editId="0598D3F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097656"/>
                    </a:xfrm>
                    <a:prstGeom prst="rect">
                      <a:avLst/>
                    </a:prstGeom>
                  </pic:spPr>
                </pic:pic>
              </a:graphicData>
            </a:graphic>
          </wp:inline>
        </w:drawing>
      </w:r>
      <w:bookmarkEnd w:id="124"/>
    </w:p>
    <w:p w14:paraId="3EE2F746" w14:textId="450A13A8" w:rsidR="00056489" w:rsidRDefault="00056489" w:rsidP="00056489">
      <w:pPr>
        <w:pStyle w:val="Caption"/>
      </w:pPr>
      <w:bookmarkStart w:id="125" w:name="_Ref145171957"/>
      <w:r>
        <w:t xml:space="preserve">Figure </w:t>
      </w:r>
      <w:fldSimple w:instr=" SEQ Figure \* ARABIC ">
        <w:r w:rsidR="00B9106D">
          <w:rPr>
            <w:noProof/>
          </w:rPr>
          <w:t>9</w:t>
        </w:r>
      </w:fldSimple>
      <w:bookmarkEnd w:id="125"/>
      <w:r w:rsidR="00F76707">
        <w:t>.</w:t>
      </w:r>
      <w:r>
        <w:t xml:space="preserve"> Total spawning biomass (males and females) with (shaded) 95% confidence bounds for all models. </w:t>
      </w:r>
    </w:p>
    <w:p w14:paraId="24350DDA" w14:textId="77777777" w:rsidR="00776612" w:rsidRDefault="00776612" w:rsidP="00776612">
      <w:pPr>
        <w:pStyle w:val="Caption"/>
      </w:pPr>
      <w:r>
        <w:t xml:space="preserve"> </w:t>
      </w:r>
    </w:p>
    <w:p w14:paraId="22611A5F" w14:textId="77777777" w:rsidR="00056489" w:rsidRPr="00056489" w:rsidRDefault="00056489" w:rsidP="00056489"/>
    <w:p w14:paraId="023D6E81" w14:textId="77777777" w:rsidR="00043B81" w:rsidRDefault="00043B81" w:rsidP="00043B81">
      <w:pPr>
        <w:sectPr w:rsidR="00043B81" w:rsidSect="00043B81">
          <w:pgSz w:w="15840" w:h="12240" w:orient="landscape"/>
          <w:pgMar w:top="1440" w:right="1440" w:bottom="1440" w:left="1440" w:header="720" w:footer="720" w:gutter="0"/>
          <w:cols w:space="720"/>
          <w:docGrid w:linePitch="360"/>
        </w:sectPr>
      </w:pPr>
    </w:p>
    <w:p w14:paraId="09C502FD" w14:textId="77777777"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3089F3E" wp14:editId="0CD1F8AD">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14:paraId="78F093C2" w14:textId="77777777" w:rsidR="00913234" w:rsidRPr="00E45549" w:rsidRDefault="00913234"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89F3E"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14:paraId="78F093C2" w14:textId="77777777" w:rsidR="00913234" w:rsidRPr="00E45549" w:rsidRDefault="00913234"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6E3DAE95" wp14:editId="4F5F6AA3">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14:paraId="72C8A518" w14:textId="77777777" w:rsidR="00913234" w:rsidRPr="00E45549" w:rsidRDefault="00913234"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DAE95"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14:paraId="72C8A518" w14:textId="77777777" w:rsidR="00913234" w:rsidRPr="00E45549" w:rsidRDefault="00913234"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1A8AC742" wp14:editId="590AF2DC">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31"/>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commentRangeStart w:id="126"/>
      <w:commentRangeStart w:id="127"/>
      <w:r w:rsidR="00CF33E7">
        <w:rPr>
          <w:noProof/>
        </w:rPr>
        <w:drawing>
          <wp:inline distT="0" distB="0" distL="0" distR="0" wp14:anchorId="1413D17E" wp14:editId="5758940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2"/>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commentRangeEnd w:id="126"/>
      <w:r w:rsidR="00F76707">
        <w:rPr>
          <w:rStyle w:val="CommentReference"/>
        </w:rPr>
        <w:commentReference w:id="126"/>
      </w:r>
      <w:commentRangeEnd w:id="127"/>
      <w:r w:rsidR="00AA6583">
        <w:rPr>
          <w:rStyle w:val="CommentReference"/>
        </w:rPr>
        <w:commentReference w:id="127"/>
      </w:r>
    </w:p>
    <w:p w14:paraId="66105942" w14:textId="77777777" w:rsidR="00E45549" w:rsidRDefault="00E45549" w:rsidP="00E45549">
      <w:pPr>
        <w:keepNext/>
        <w:spacing w:after="0" w:line="240" w:lineRule="auto"/>
        <w:jc w:val="center"/>
      </w:pPr>
      <w:bookmarkStart w:id="128" w:name="_Ref144742326"/>
      <w:r>
        <w:rPr>
          <w:noProof/>
        </w:rPr>
        <mc:AlternateContent>
          <mc:Choice Requires="wps">
            <w:drawing>
              <wp:anchor distT="45720" distB="45720" distL="114300" distR="114300" simplePos="0" relativeHeight="251696128" behindDoc="0" locked="0" layoutInCell="1" allowOverlap="1" wp14:anchorId="7C32E445" wp14:editId="476C1936">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43D70C69" w14:textId="77777777" w:rsidR="00913234" w:rsidRPr="00E45549" w:rsidRDefault="00913234"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E445"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14:paraId="43D70C69" w14:textId="77777777" w:rsidR="00913234" w:rsidRPr="00E45549" w:rsidRDefault="00913234" w:rsidP="00E45549">
                      <w:pPr>
                        <w:rPr>
                          <w:b/>
                        </w:rPr>
                      </w:pPr>
                      <w:r w:rsidRPr="00E45549">
                        <w:rPr>
                          <w:b/>
                        </w:rPr>
                        <w:t>Model 23.1.0.a</w:t>
                      </w:r>
                    </w:p>
                  </w:txbxContent>
                </v:textbox>
              </v:shape>
            </w:pict>
          </mc:Fallback>
        </mc:AlternateContent>
      </w:r>
      <w:bookmarkEnd w:id="128"/>
      <w:r>
        <w:rPr>
          <w:noProof/>
        </w:rPr>
        <mc:AlternateContent>
          <mc:Choice Requires="wps">
            <w:drawing>
              <wp:anchor distT="45720" distB="45720" distL="114300" distR="114300" simplePos="0" relativeHeight="251698176" behindDoc="0" locked="0" layoutInCell="1" allowOverlap="1" wp14:anchorId="1910070F" wp14:editId="16EB8725">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2C02DDC4" w14:textId="77777777" w:rsidR="00913234" w:rsidRPr="00E45549" w:rsidRDefault="00913234"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0070F"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14:paraId="2C02DDC4" w14:textId="77777777" w:rsidR="00913234" w:rsidRPr="00E45549" w:rsidRDefault="00913234" w:rsidP="00E45549">
                      <w:pPr>
                        <w:rPr>
                          <w:b/>
                        </w:rPr>
                      </w:pPr>
                      <w:r w:rsidRPr="00E45549">
                        <w:rPr>
                          <w:b/>
                        </w:rPr>
                        <w:t>Model 23.1.0.b</w:t>
                      </w:r>
                    </w:p>
                  </w:txbxContent>
                </v:textbox>
              </v:shape>
            </w:pict>
          </mc:Fallback>
        </mc:AlternateContent>
      </w:r>
      <w:r>
        <w:rPr>
          <w:noProof/>
        </w:rPr>
        <w:drawing>
          <wp:inline distT="0" distB="0" distL="0" distR="0" wp14:anchorId="64AC4EDC" wp14:editId="415A4582">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29622B" wp14:editId="31A7F293">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4"/>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14:paraId="1C3D3666"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1311BAE9" wp14:editId="2A3C3764">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14:paraId="4B831A55" w14:textId="77777777" w:rsidR="00913234" w:rsidRPr="00E45549" w:rsidRDefault="00913234"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BAE9"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14:paraId="4B831A55" w14:textId="77777777" w:rsidR="00913234" w:rsidRPr="00E45549" w:rsidRDefault="00913234"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6325BA63" wp14:editId="396C579C">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AEA603B" w14:textId="77777777" w:rsidR="00913234" w:rsidRPr="00E45549" w:rsidRDefault="00913234"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5BA63"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14:paraId="3AEA603B" w14:textId="77777777" w:rsidR="00913234" w:rsidRPr="00E45549" w:rsidRDefault="00913234" w:rsidP="00E45549">
                      <w:pPr>
                        <w:rPr>
                          <w:b/>
                        </w:rPr>
                      </w:pPr>
                      <w:r w:rsidRPr="00E45549">
                        <w:rPr>
                          <w:b/>
                        </w:rPr>
                        <w:t>Model 23.1.0.d</w:t>
                      </w:r>
                    </w:p>
                  </w:txbxContent>
                </v:textbox>
              </v:shape>
            </w:pict>
          </mc:Fallback>
        </mc:AlternateContent>
      </w:r>
      <w:r>
        <w:rPr>
          <w:noProof/>
        </w:rPr>
        <w:drawing>
          <wp:inline distT="0" distB="0" distL="0" distR="0" wp14:anchorId="0C69C7E1" wp14:editId="5125ABCC">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5"/>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3C9FA1" wp14:editId="09C4BA42">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6"/>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14:paraId="735CB427"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B2A367D" wp14:editId="7D79424E">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3E7CA55" w14:textId="77777777" w:rsidR="00913234" w:rsidRDefault="00913234"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A367D"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14:paraId="13E7CA55" w14:textId="77777777" w:rsidR="00913234" w:rsidRDefault="00913234" w:rsidP="00E45549">
                      <w:r>
                        <w:t>Model 23.1.0.h</w:t>
                      </w:r>
                    </w:p>
                  </w:txbxContent>
                </v:textbox>
              </v:shape>
            </w:pict>
          </mc:Fallback>
        </mc:AlternateContent>
      </w:r>
      <w:r>
        <w:rPr>
          <w:noProof/>
        </w:rPr>
        <w:drawing>
          <wp:inline distT="0" distB="0" distL="0" distR="0" wp14:anchorId="2FF1B5EE" wp14:editId="66DD2E38">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14:paraId="467838D9" w14:textId="2EA0EC73" w:rsidR="00E45549" w:rsidRDefault="00E45549" w:rsidP="00E45549">
      <w:pPr>
        <w:pStyle w:val="Caption"/>
        <w:ind w:left="720" w:hanging="720"/>
      </w:pPr>
      <w:bookmarkStart w:id="129" w:name="_Ref145172134"/>
      <w:bookmarkStart w:id="130" w:name="_Ref145202165"/>
      <w:commentRangeStart w:id="131"/>
      <w:commentRangeStart w:id="132"/>
      <w:commentRangeStart w:id="133"/>
      <w:r>
        <w:t>Figure</w:t>
      </w:r>
      <w:commentRangeEnd w:id="131"/>
      <w:r w:rsidR="00F76707">
        <w:rPr>
          <w:rStyle w:val="CommentReference"/>
          <w:iCs w:val="0"/>
        </w:rPr>
        <w:commentReference w:id="131"/>
      </w:r>
      <w:commentRangeEnd w:id="132"/>
      <w:r w:rsidR="00F76707">
        <w:rPr>
          <w:rStyle w:val="CommentReference"/>
          <w:iCs w:val="0"/>
        </w:rPr>
        <w:commentReference w:id="132"/>
      </w:r>
      <w:commentRangeEnd w:id="133"/>
      <w:r w:rsidR="00AA6583">
        <w:rPr>
          <w:rStyle w:val="CommentReference"/>
          <w:iCs w:val="0"/>
        </w:rPr>
        <w:commentReference w:id="133"/>
      </w:r>
      <w:r>
        <w:t xml:space="preserve"> </w:t>
      </w:r>
      <w:fldSimple w:instr=" SEQ Figure \* ARABIC ">
        <w:r w:rsidR="00B9106D">
          <w:rPr>
            <w:noProof/>
          </w:rPr>
          <w:t>10</w:t>
        </w:r>
      </w:fldSimple>
      <w:bookmarkEnd w:id="129"/>
      <w:r w:rsidR="00F76707">
        <w:t>.</w:t>
      </w:r>
      <w:r w:rsidR="00376C9E">
        <w:t xml:space="preserve"> Likelihood profiles scaling</w:t>
      </w:r>
      <w:r>
        <w:t xml:space="preserve"> the log survey catchability </w:t>
      </w:r>
      <w:r w:rsidR="00376C9E">
        <w:t xml:space="preserve">index </w:t>
      </w:r>
      <w:r>
        <w:t>from -0.5 to 0.5 for the main model components and in total.</w:t>
      </w:r>
      <w:bookmarkEnd w:id="130"/>
    </w:p>
    <w:p w14:paraId="0D29C044" w14:textId="77777777" w:rsidR="00F36B0A" w:rsidRDefault="00F36B0A" w:rsidP="00F36B0A"/>
    <w:p w14:paraId="15C1A59B" w14:textId="77777777" w:rsidR="00F36B0A" w:rsidRDefault="00F36B0A" w:rsidP="00F36B0A">
      <w:pPr>
        <w:keepNext/>
      </w:pPr>
      <w:r>
        <w:rPr>
          <w:noProof/>
        </w:rPr>
        <w:lastRenderedPageBreak/>
        <w:drawing>
          <wp:inline distT="0" distB="0" distL="0" distR="0" wp14:anchorId="4E43147A" wp14:editId="7E756901">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794A3FA6" wp14:editId="3078BFE9">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0FAE7ED" w14:textId="3BAE860E" w:rsidR="00F36B0A" w:rsidRDefault="00F36B0A" w:rsidP="00F36B0A">
      <w:pPr>
        <w:pStyle w:val="Caption"/>
      </w:pPr>
      <w:bookmarkStart w:id="134" w:name="_Ref145180837"/>
      <w:r>
        <w:t xml:space="preserve">Figure </w:t>
      </w:r>
      <w:fldSimple w:instr=" SEQ Figure \* ARABIC ">
        <w:r w:rsidR="00B9106D">
          <w:rPr>
            <w:noProof/>
          </w:rPr>
          <w:t>11</w:t>
        </w:r>
      </w:fldSimple>
      <w:bookmarkEnd w:id="134"/>
      <w:r w:rsidR="00F76707">
        <w:t>.</w:t>
      </w:r>
      <w:r>
        <w:t xml:space="preserve"> </w:t>
      </w:r>
      <w:r w:rsidRPr="00F36B0A">
        <w:t>Length comps, aggregated across time by fleet</w:t>
      </w:r>
      <w:r w:rsidR="00F3137B">
        <w:t xml:space="preserve"> for (left</w:t>
      </w:r>
      <w:r>
        <w:t>)</w:t>
      </w:r>
      <w:r w:rsidR="00F3137B">
        <w:t xml:space="preserve"> </w:t>
      </w:r>
      <w:r>
        <w:t>Model 22.2 and (right) Model 23.1.0a</w:t>
      </w:r>
    </w:p>
    <w:p w14:paraId="74A046E9" w14:textId="77777777" w:rsidR="00F36B0A" w:rsidRDefault="00F36B0A" w:rsidP="00F36B0A">
      <w:r>
        <w:rPr>
          <w:noProof/>
        </w:rPr>
        <w:drawing>
          <wp:inline distT="0" distB="0" distL="0" distR="0" wp14:anchorId="23672A2F" wp14:editId="47CA0D1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2D63FD4C" wp14:editId="6FF92852">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3CD545A" w14:textId="31598FC5" w:rsidR="00F36B0A" w:rsidRDefault="00F36B0A" w:rsidP="00F3137B">
      <w:pPr>
        <w:pStyle w:val="Caption"/>
        <w:ind w:left="720" w:hanging="720"/>
      </w:pPr>
      <w:bookmarkStart w:id="135" w:name="_Ref145181161"/>
      <w:r>
        <w:t xml:space="preserve">Figure </w:t>
      </w:r>
      <w:fldSimple w:instr=" SEQ Figure \* ARABIC ">
        <w:r w:rsidR="00B9106D">
          <w:rPr>
            <w:noProof/>
          </w:rPr>
          <w:t>12</w:t>
        </w:r>
      </w:fldSimple>
      <w:bookmarkEnd w:id="135"/>
      <w:r w:rsidR="00F76707">
        <w:t>.</w:t>
      </w:r>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14:paraId="3729D657" w14:textId="77777777"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48CB837" wp14:editId="6583FB82">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2FF84BAA" w14:textId="77777777" w:rsidR="00913234" w:rsidRDefault="00913234"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B837"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14:paraId="2FF84BAA" w14:textId="77777777" w:rsidR="00913234" w:rsidRDefault="00913234"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135488CA" wp14:editId="2D1069B4">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15271B1B" w14:textId="77777777" w:rsidR="00913234" w:rsidRDefault="00913234"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88CA"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14:paraId="15271B1B" w14:textId="77777777" w:rsidR="00913234" w:rsidRDefault="00913234"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69B3DA55" wp14:editId="33CBD4B5">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0B16649C" w14:textId="77777777" w:rsidR="00913234" w:rsidRDefault="00913234"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3DA55"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14:paraId="0B16649C" w14:textId="77777777" w:rsidR="00913234" w:rsidRDefault="00913234"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2DABF7D3" wp14:editId="394F2BD9">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2C48F790" w14:textId="77777777" w:rsidR="00913234" w:rsidRDefault="00913234"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BF7D3"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14:paraId="2C48F790" w14:textId="77777777" w:rsidR="00913234" w:rsidRDefault="00913234" w:rsidP="00441430">
                      <w:r>
                        <w:t>Model 22.2</w:t>
                      </w:r>
                    </w:p>
                  </w:txbxContent>
                </v:textbox>
              </v:shape>
            </w:pict>
          </mc:Fallback>
        </mc:AlternateContent>
      </w:r>
      <w:r>
        <w:rPr>
          <w:noProof/>
        </w:rPr>
        <w:drawing>
          <wp:inline distT="0" distB="0" distL="0" distR="0" wp14:anchorId="2D5207A3" wp14:editId="3EFBCFF5">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5D65B861" wp14:editId="225F3AE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5B1092AF" w14:textId="77777777" w:rsidR="00441430" w:rsidRDefault="00441430" w:rsidP="00441430">
      <w:r>
        <w:rPr>
          <w:noProof/>
        </w:rPr>
        <w:drawing>
          <wp:inline distT="0" distB="0" distL="0" distR="0" wp14:anchorId="3A648032" wp14:editId="3C96DFCC">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03146297" wp14:editId="4016E74A">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5D81D91" w14:textId="53ED4A63" w:rsidR="00441430" w:rsidRDefault="00441430" w:rsidP="00441430">
      <w:pPr>
        <w:pStyle w:val="Caption"/>
        <w:ind w:left="720" w:hanging="720"/>
      </w:pPr>
      <w:bookmarkStart w:id="136" w:name="_Ref145196136"/>
      <w:r>
        <w:t xml:space="preserve">Figure </w:t>
      </w:r>
      <w:fldSimple w:instr=" SEQ Figure \* ARABIC ">
        <w:r w:rsidR="00B9106D">
          <w:rPr>
            <w:noProof/>
          </w:rPr>
          <w:t>13</w:t>
        </w:r>
      </w:fldSimple>
      <w:bookmarkEnd w:id="136"/>
      <w:r w:rsidR="00F76707">
        <w:t>.</w:t>
      </w:r>
      <w:r>
        <w:t xml:space="preserve"> Bottom trawl survey age composition distributions and model fits (green line). Note that models 23.1.0.b, .d, and .g are nearly indistinguishable visually.</w:t>
      </w:r>
    </w:p>
    <w:p w14:paraId="6EF2FCEB" w14:textId="77777777" w:rsidR="00441430" w:rsidRDefault="00441430" w:rsidP="00441430"/>
    <w:p w14:paraId="7ADDBAE1" w14:textId="77777777" w:rsidR="00441430" w:rsidRPr="00441430" w:rsidRDefault="00441430" w:rsidP="00441430"/>
    <w:p w14:paraId="27573F27" w14:textId="77777777" w:rsidR="00751028" w:rsidRPr="00751028" w:rsidRDefault="00751028" w:rsidP="00751028"/>
    <w:p w14:paraId="591E86EB" w14:textId="77777777" w:rsidR="00F3137B" w:rsidRDefault="00F3137B" w:rsidP="00751028">
      <w:pPr>
        <w:ind w:left="720" w:hanging="720"/>
      </w:pPr>
    </w:p>
    <w:p w14:paraId="032AD7B7" w14:textId="77777777" w:rsidR="00F3137B" w:rsidRDefault="00F3137B" w:rsidP="00751028">
      <w:pPr>
        <w:ind w:left="720" w:hanging="720"/>
      </w:pPr>
    </w:p>
    <w:p w14:paraId="1DA24200" w14:textId="77777777"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49B3D0B6" wp14:editId="125AA3E5">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7C5D3391" w14:textId="77777777" w:rsidR="00913234" w:rsidRDefault="00913234"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3D0B6"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14:paraId="7C5D3391" w14:textId="77777777" w:rsidR="00913234" w:rsidRDefault="00913234"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A4E507F" wp14:editId="6972FCD7">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1C5687DB" w14:textId="77777777" w:rsidR="00913234" w:rsidRDefault="00913234">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E507F"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14:paraId="1C5687DB" w14:textId="77777777" w:rsidR="00913234" w:rsidRDefault="00913234">
                      <w:r>
                        <w:t>Model 22.2</w:t>
                      </w:r>
                    </w:p>
                  </w:txbxContent>
                </v:textbox>
              </v:shape>
            </w:pict>
          </mc:Fallback>
        </mc:AlternateContent>
      </w:r>
      <w:r>
        <w:rPr>
          <w:noProof/>
        </w:rPr>
        <w:drawing>
          <wp:inline distT="0" distB="0" distL="0" distR="0" wp14:anchorId="7B5AA2BD" wp14:editId="5F22164F">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39BEB309" wp14:editId="63E72E0B">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74CACE85" w14:textId="77777777"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36DE4AAB" wp14:editId="08E34077">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646E293" w14:textId="77777777" w:rsidR="00913234" w:rsidRDefault="00913234"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E4AAB"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14:paraId="1646E293" w14:textId="77777777" w:rsidR="00913234" w:rsidRDefault="00913234"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112CCD81" wp14:editId="7ED49125">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0C997D1" w14:textId="77777777" w:rsidR="00913234" w:rsidRDefault="00913234"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CD81"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14:paraId="10C997D1" w14:textId="77777777" w:rsidR="00913234" w:rsidRDefault="00913234"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BD13CFD" wp14:editId="651D9C2F">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2EE27DDC" w14:textId="77777777" w:rsidR="00913234" w:rsidRDefault="00913234"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13CFD"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14:paraId="2EE27DDC" w14:textId="77777777" w:rsidR="00913234" w:rsidRDefault="00913234"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3BFDB4F4" wp14:editId="0F13D47A">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0CEFEAAF" w14:textId="77777777" w:rsidR="00913234" w:rsidRDefault="00913234"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DB4F4"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14:paraId="0CEFEAAF" w14:textId="77777777" w:rsidR="00913234" w:rsidRDefault="00913234" w:rsidP="00F3137B">
                      <w:r>
                        <w:t>Model 23.1.0.b</w:t>
                      </w:r>
                    </w:p>
                  </w:txbxContent>
                </v:textbox>
              </v:shape>
            </w:pict>
          </mc:Fallback>
        </mc:AlternateContent>
      </w:r>
      <w:r w:rsidR="003F1160">
        <w:rPr>
          <w:noProof/>
        </w:rPr>
        <w:drawing>
          <wp:inline distT="0" distB="0" distL="0" distR="0" wp14:anchorId="06CB0C03" wp14:editId="369891B4">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61A6C3A" wp14:editId="0EB6ABA4">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0E35965" wp14:editId="7CE92E9C">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8AE1C59" wp14:editId="6A82379B">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2361B0F7" w14:textId="0087A84D" w:rsidR="00F3137B" w:rsidRDefault="00F3137B" w:rsidP="00F3137B">
      <w:pPr>
        <w:pStyle w:val="Caption"/>
        <w:ind w:left="720" w:hanging="720"/>
      </w:pPr>
      <w:bookmarkStart w:id="137" w:name="_Ref145195111"/>
      <w:r>
        <w:t xml:space="preserve">Figure </w:t>
      </w:r>
      <w:fldSimple w:instr=" SEQ Figure \* ARABIC ">
        <w:r w:rsidR="00B9106D">
          <w:rPr>
            <w:noProof/>
          </w:rPr>
          <w:t>14</w:t>
        </w:r>
      </w:fldSimple>
      <w:bookmarkEnd w:id="137"/>
      <w:r w:rsidR="00F76707">
        <w:t>.</w:t>
      </w:r>
      <w:r w:rsidRPr="00F3137B">
        <w:t xml:space="preserve"> </w:t>
      </w:r>
      <w:r>
        <w:t>Pearson residuals for survey age composition. Closed bubbles are positive residuals (observed &gt; expected) and open bubbles are negative residuals (observed &lt; expected).</w:t>
      </w:r>
    </w:p>
    <w:p w14:paraId="75CEB5E4" w14:textId="77777777" w:rsidR="00F3137B" w:rsidRDefault="00F3137B" w:rsidP="00F3137B">
      <w:r>
        <w:rPr>
          <w:noProof/>
        </w:rPr>
        <w:lastRenderedPageBreak/>
        <w:drawing>
          <wp:inline distT="0" distB="0" distL="0" distR="0" wp14:anchorId="209C14C5" wp14:editId="1ED58CC8">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01868583" wp14:editId="20BCB68D">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624D495" w14:textId="6F5043DF" w:rsidR="00F3137B" w:rsidRDefault="00F3137B" w:rsidP="00F3137B">
      <w:pPr>
        <w:ind w:left="720" w:hanging="720"/>
      </w:pPr>
      <w:bookmarkStart w:id="138" w:name="_Ref145198753"/>
      <w:r>
        <w:t xml:space="preserve">Figure </w:t>
      </w:r>
      <w:fldSimple w:instr=" SEQ Figure \* ARABIC ">
        <w:r w:rsidR="00B9106D">
          <w:rPr>
            <w:noProof/>
          </w:rPr>
          <w:t>15</w:t>
        </w:r>
      </w:fldSimple>
      <w:bookmarkEnd w:id="138"/>
      <w:r w:rsidR="00F76707">
        <w:t>.</w:t>
      </w:r>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DFC0936" w14:textId="77777777" w:rsidR="00C84DF7" w:rsidRDefault="00C84DF7" w:rsidP="00C84DF7">
      <w:r>
        <w:br w:type="page"/>
      </w:r>
    </w:p>
    <w:p w14:paraId="68FA0F1E" w14:textId="77777777" w:rsidR="00C84DF7" w:rsidRDefault="00C84DF7" w:rsidP="00C84DF7"/>
    <w:p w14:paraId="5C22DC12" w14:textId="77777777" w:rsidR="00C84DF7" w:rsidRDefault="00C84DF7" w:rsidP="0091400D">
      <w:pPr>
        <w:spacing w:after="0" w:line="240" w:lineRule="auto"/>
      </w:pPr>
      <w:r>
        <w:rPr>
          <w:noProof/>
        </w:rPr>
        <mc:AlternateContent>
          <mc:Choice Requires="wps">
            <w:drawing>
              <wp:anchor distT="45720" distB="45720" distL="114300" distR="114300" simplePos="0" relativeHeight="251725824" behindDoc="0" locked="0" layoutInCell="1" allowOverlap="1" wp14:anchorId="02B40F67" wp14:editId="50BF88AB">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14:paraId="1F72E106" w14:textId="77777777" w:rsidR="00913234" w:rsidRPr="00E45549" w:rsidRDefault="00913234"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0F67"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14:paraId="1F72E106" w14:textId="77777777" w:rsidR="00913234" w:rsidRPr="00E45549" w:rsidRDefault="00913234"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5EEAEAB1" wp14:editId="753A63EF">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821375"/>
                    </a:xfrm>
                    <a:prstGeom prst="rect">
                      <a:avLst/>
                    </a:prstGeom>
                    <a:ln>
                      <a:solidFill>
                        <a:schemeClr val="tx1"/>
                      </a:solidFill>
                    </a:ln>
                  </pic:spPr>
                </pic:pic>
              </a:graphicData>
            </a:graphic>
          </wp:inline>
        </w:drawing>
      </w:r>
    </w:p>
    <w:p w14:paraId="40618724" w14:textId="77777777" w:rsidR="00C84DF7" w:rsidRDefault="00C84DF7" w:rsidP="00C84DF7">
      <w:r>
        <w:rPr>
          <w:noProof/>
        </w:rPr>
        <mc:AlternateContent>
          <mc:Choice Requires="wps">
            <w:drawing>
              <wp:anchor distT="45720" distB="45720" distL="114300" distR="114300" simplePos="0" relativeHeight="251726848" behindDoc="0" locked="0" layoutInCell="1" allowOverlap="1" wp14:anchorId="5C18CDA5" wp14:editId="3E961CAA">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567221CD" w14:textId="77777777" w:rsidR="00913234" w:rsidRPr="00E45549" w:rsidRDefault="00913234"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CDA5"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14:paraId="567221CD" w14:textId="77777777" w:rsidR="00913234" w:rsidRPr="00E45549" w:rsidRDefault="00913234" w:rsidP="00C84DF7">
                      <w:pPr>
                        <w:rPr>
                          <w:b/>
                        </w:rPr>
                      </w:pPr>
                      <w:r w:rsidRPr="00E45549">
                        <w:rPr>
                          <w:b/>
                        </w:rPr>
                        <w:t>Model 23.1.0.b</w:t>
                      </w:r>
                    </w:p>
                  </w:txbxContent>
                </v:textbox>
              </v:shape>
            </w:pict>
          </mc:Fallback>
        </mc:AlternateContent>
      </w:r>
    </w:p>
    <w:p w14:paraId="788A396E" w14:textId="77777777" w:rsidR="00C84DF7" w:rsidRDefault="00C84DF7" w:rsidP="00C84DF7">
      <w:pPr>
        <w:pStyle w:val="Caption"/>
      </w:pPr>
      <w:r>
        <w:rPr>
          <w:noProof/>
        </w:rPr>
        <w:drawing>
          <wp:inline distT="0" distB="0" distL="0" distR="0" wp14:anchorId="1FD68AEA" wp14:editId="049BEEBB">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5"/>
                    <a:stretch>
                      <a:fillRect/>
                    </a:stretch>
                  </pic:blipFill>
                  <pic:spPr>
                    <a:xfrm>
                      <a:off x="0" y="0"/>
                      <a:ext cx="3657600" cy="2108616"/>
                    </a:xfrm>
                    <a:prstGeom prst="rect">
                      <a:avLst/>
                    </a:prstGeom>
                    <a:ln>
                      <a:solidFill>
                        <a:schemeClr val="tx1"/>
                      </a:solidFill>
                    </a:ln>
                  </pic:spPr>
                </pic:pic>
              </a:graphicData>
            </a:graphic>
          </wp:inline>
        </w:drawing>
      </w:r>
    </w:p>
    <w:p w14:paraId="69CA2A7E" w14:textId="7548C12A" w:rsidR="00C84DF7" w:rsidRDefault="00C84DF7" w:rsidP="00C84DF7">
      <w:pPr>
        <w:pStyle w:val="Caption"/>
        <w:ind w:left="720" w:hanging="720"/>
      </w:pPr>
      <w:bookmarkStart w:id="139" w:name="_Ref145203279"/>
      <w:r>
        <w:t xml:space="preserve">Figure </w:t>
      </w:r>
      <w:fldSimple w:instr=" SEQ Figure \* ARABIC ">
        <w:r w:rsidR="00B9106D">
          <w:rPr>
            <w:noProof/>
          </w:rPr>
          <w:t>16</w:t>
        </w:r>
      </w:fldSimple>
      <w:bookmarkEnd w:id="139"/>
      <w:r w:rsidR="00F76707">
        <w:t>.</w:t>
      </w:r>
      <w:r>
        <w:t xml:space="preserve"> Key parameters fit for the likelihood profile scaling the log survey index catchability from -0.5 to 0.5 for Model 22.2 and Model 23.1.0.b.</w:t>
      </w:r>
    </w:p>
    <w:p w14:paraId="0BCD1598" w14:textId="77777777" w:rsidR="00C84DF7" w:rsidRDefault="00C84DF7" w:rsidP="00C84DF7">
      <w:r>
        <w:rPr>
          <w:noProof/>
        </w:rPr>
        <w:drawing>
          <wp:inline distT="0" distB="0" distL="0" distR="0" wp14:anchorId="6D22267E" wp14:editId="522B9035">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6C481266" wp14:editId="23F6C865">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4D728F8D" wp14:editId="3EF9EB4A">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14C45246" wp14:editId="4A94F97B">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14:paraId="55C21852" w14:textId="7EF6693D" w:rsidR="008D2927" w:rsidRDefault="008D2927" w:rsidP="008D2927">
      <w:pPr>
        <w:pStyle w:val="Caption"/>
        <w:ind w:left="720" w:hanging="720"/>
      </w:pPr>
      <w:bookmarkStart w:id="140" w:name="_Ref145204868"/>
      <w:r>
        <w:t xml:space="preserve">Figure </w:t>
      </w:r>
      <w:fldSimple w:instr=" SEQ Figure \* ARABIC ">
        <w:r w:rsidR="00B9106D">
          <w:rPr>
            <w:noProof/>
          </w:rPr>
          <w:t>17</w:t>
        </w:r>
      </w:fldSimple>
      <w:bookmarkEnd w:id="140"/>
      <w:r w:rsidR="00425826">
        <w:t>.</w:t>
      </w:r>
      <w:r>
        <w:t xml:space="preserve"> Bottom trawl survey selectivity for Model 23.1.0.b with log catchability fixed at between (far left) -0.25 and (far right) 0.5 showing change to dome-shaped selectivity</w:t>
      </w:r>
      <w:r w:rsidR="0091400D">
        <w:t xml:space="preserve"> appearing in the likelihood profile over catchability</w:t>
      </w:r>
      <w:r>
        <w:t xml:space="preserve">.  </w:t>
      </w:r>
    </w:p>
    <w:p w14:paraId="122BF329" w14:textId="77777777" w:rsidR="008D2927" w:rsidRDefault="008D2927" w:rsidP="00C84DF7"/>
    <w:p w14:paraId="3B1C188D" w14:textId="77777777" w:rsidR="00C84DF7" w:rsidRDefault="00C84DF7" w:rsidP="00F3137B">
      <w:pPr>
        <w:ind w:left="720" w:hanging="720"/>
      </w:pPr>
    </w:p>
    <w:p w14:paraId="3FE6BCF4" w14:textId="77777777" w:rsidR="003F1160" w:rsidRDefault="003F1160" w:rsidP="00751028">
      <w:pPr>
        <w:ind w:left="720" w:hanging="720"/>
      </w:pPr>
    </w:p>
    <w:p w14:paraId="11EBAD6B" w14:textId="77777777" w:rsidR="00751028" w:rsidRDefault="003F1160" w:rsidP="00751028">
      <w:pPr>
        <w:ind w:left="720" w:hanging="720"/>
      </w:pPr>
      <w:r>
        <w:rPr>
          <w:noProof/>
        </w:rPr>
        <w:lastRenderedPageBreak/>
        <w:drawing>
          <wp:inline distT="0" distB="0" distL="0" distR="0" wp14:anchorId="5033CA69" wp14:editId="6DE8F91B">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1DA96E48" wp14:editId="07F8822C">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9688E02" w14:textId="73A0CD5C" w:rsidR="00751028" w:rsidRDefault="00751028" w:rsidP="00751028">
      <w:pPr>
        <w:ind w:left="720" w:hanging="720"/>
      </w:pPr>
      <w:r>
        <w:t xml:space="preserve">Figure </w:t>
      </w:r>
      <w:fldSimple w:instr=" SEQ Figure \* ARABIC ">
        <w:r w:rsidR="00B9106D">
          <w:rPr>
            <w:noProof/>
          </w:rPr>
          <w:t>18</w:t>
        </w:r>
      </w:fldSimple>
      <w:r w:rsidR="00425826">
        <w:t>.</w:t>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5B1C95AD" w14:textId="77777777" w:rsidR="003F1160" w:rsidRDefault="003F1160" w:rsidP="00751028">
      <w:pPr>
        <w:ind w:left="720" w:hanging="720"/>
      </w:pPr>
      <w:r>
        <w:rPr>
          <w:noProof/>
        </w:rPr>
        <w:drawing>
          <wp:inline distT="0" distB="0" distL="0" distR="0" wp14:anchorId="63A6866F" wp14:editId="06802FDD">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7EB8D519" wp14:editId="13D4198B">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2A6FB77" w14:textId="7AF32A32" w:rsidR="003F1160" w:rsidRDefault="003F1160" w:rsidP="003F1160">
      <w:pPr>
        <w:ind w:left="720" w:hanging="720"/>
      </w:pPr>
      <w:r>
        <w:t xml:space="preserve">Figure </w:t>
      </w:r>
      <w:fldSimple w:instr=" SEQ Figure \* ARABIC ">
        <w:r w:rsidR="00B9106D">
          <w:rPr>
            <w:noProof/>
          </w:rPr>
          <w:t>19</w:t>
        </w:r>
      </w:fldSimple>
      <w:r w:rsidR="00425826">
        <w:t>.</w:t>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0B09FA79" w14:textId="77777777" w:rsidR="007853D0" w:rsidRDefault="007853D0" w:rsidP="007853D0">
      <w:r>
        <w:rPr>
          <w:noProof/>
        </w:rPr>
        <w:lastRenderedPageBreak/>
        <w:drawing>
          <wp:inline distT="0" distB="0" distL="0" distR="0" wp14:anchorId="4AE4ADE8" wp14:editId="41F070E7">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40281CAB" wp14:editId="5DE0A24A">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8DA9959" w14:textId="5DA6B008" w:rsidR="007853D0" w:rsidRDefault="007853D0" w:rsidP="007853D0">
      <w:pPr>
        <w:pStyle w:val="Caption"/>
        <w:ind w:left="720" w:hanging="720"/>
      </w:pPr>
      <w:bookmarkStart w:id="141" w:name="_Ref145254672"/>
      <w:r>
        <w:t xml:space="preserve">Figure </w:t>
      </w:r>
      <w:fldSimple w:instr=" SEQ Figure \* ARABIC ">
        <w:r w:rsidR="00B9106D">
          <w:rPr>
            <w:noProof/>
          </w:rPr>
          <w:t>20</w:t>
        </w:r>
      </w:fldSimple>
      <w:bookmarkEnd w:id="141"/>
      <w:r w:rsidR="00425826">
        <w:t>.</w:t>
      </w:r>
      <w:r>
        <w:t xml:space="preserve"> Conditional age-at-length data used in Model 23.1.0.h.</w:t>
      </w:r>
    </w:p>
    <w:p w14:paraId="1539B750" w14:textId="77777777" w:rsidR="007853D0" w:rsidRDefault="007853D0" w:rsidP="003F1160">
      <w:pPr>
        <w:ind w:left="720" w:hanging="720"/>
      </w:pPr>
    </w:p>
    <w:p w14:paraId="623A3294" w14:textId="77777777" w:rsidR="003F1160" w:rsidRDefault="003F1160" w:rsidP="003F1160">
      <w:pPr>
        <w:ind w:left="720" w:hanging="720"/>
      </w:pPr>
      <w:r>
        <w:rPr>
          <w:noProof/>
        </w:rPr>
        <w:drawing>
          <wp:inline distT="0" distB="0" distL="0" distR="0" wp14:anchorId="0DBEC661" wp14:editId="6ACD3461">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commentRangeStart w:id="142"/>
      <w:commentRangeStart w:id="143"/>
      <w:r>
        <w:rPr>
          <w:noProof/>
        </w:rPr>
        <w:drawing>
          <wp:inline distT="0" distB="0" distL="0" distR="0" wp14:anchorId="5D5F4F78" wp14:editId="2C788D88">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commentRangeEnd w:id="142"/>
      <w:r w:rsidR="00425826">
        <w:rPr>
          <w:rStyle w:val="CommentReference"/>
        </w:rPr>
        <w:commentReference w:id="142"/>
      </w:r>
      <w:commentRangeEnd w:id="143"/>
      <w:r w:rsidR="005C72D1">
        <w:rPr>
          <w:rStyle w:val="CommentReference"/>
        </w:rPr>
        <w:commentReference w:id="143"/>
      </w:r>
    </w:p>
    <w:p w14:paraId="6DB352A5" w14:textId="5EBC0416" w:rsidR="003F1160" w:rsidRDefault="003F1160" w:rsidP="003F1160">
      <w:pPr>
        <w:ind w:left="720" w:hanging="720"/>
      </w:pPr>
      <w:bookmarkStart w:id="144" w:name="_Ref145269929"/>
      <w:r>
        <w:t xml:space="preserve">Figure </w:t>
      </w:r>
      <w:fldSimple w:instr=" SEQ Figure \* ARABIC ">
        <w:r w:rsidR="00B9106D">
          <w:rPr>
            <w:noProof/>
          </w:rPr>
          <w:t>21</w:t>
        </w:r>
      </w:fldSimple>
      <w:bookmarkEnd w:id="144"/>
      <w:r w:rsidR="00425826">
        <w:t>.</w:t>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3767FF3" w14:textId="77777777" w:rsidR="00981769" w:rsidRDefault="00981769" w:rsidP="003F1160">
      <w:pPr>
        <w:ind w:left="720" w:hanging="720"/>
      </w:pPr>
    </w:p>
    <w:p w14:paraId="4417586E" w14:textId="77777777" w:rsidR="00B9106D" w:rsidRDefault="00E2760F" w:rsidP="00B9106D">
      <w:pPr>
        <w:keepNext/>
      </w:pPr>
      <w:r>
        <w:rPr>
          <w:noProof/>
        </w:rPr>
        <w:lastRenderedPageBreak/>
        <w:drawing>
          <wp:inline distT="0" distB="0" distL="0" distR="0" wp14:anchorId="27DA5334" wp14:editId="7DB6BF96">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6E0EB8E" wp14:editId="5DB98F69">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2BF8D68" wp14:editId="79A09596">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20978E49" wp14:editId="713A447C">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3622B33" wp14:editId="482041EE">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88E31B6" wp14:editId="2215DC53">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BB22163" wp14:editId="3BB7A683">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F7BB760" wp14:editId="183691CE">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0843A98" wp14:editId="6BC899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4EA854EB" w14:textId="50836AFB" w:rsidR="00E2760F" w:rsidRDefault="00B9106D" w:rsidP="00B9106D">
      <w:pPr>
        <w:pStyle w:val="Caption"/>
      </w:pPr>
      <w:bookmarkStart w:id="145" w:name="_Ref145270095"/>
      <w:r>
        <w:t xml:space="preserve">Figure </w:t>
      </w:r>
      <w:fldSimple w:instr=" SEQ Figure \* ARABIC ">
        <w:r>
          <w:rPr>
            <w:noProof/>
          </w:rPr>
          <w:t>22</w:t>
        </w:r>
      </w:fldSimple>
      <w:bookmarkEnd w:id="145"/>
      <w:r w:rsidR="006C495E">
        <w:t>.</w:t>
      </w:r>
      <w:r>
        <w:t xml:space="preserve"> Conditional age-at-length (CAAL) data distributions and Model 23.1.0.h fits to the data including (bottom right) mean age from the CAAL data.</w:t>
      </w:r>
    </w:p>
    <w:p w14:paraId="2ACE96DC" w14:textId="77777777" w:rsidR="00B9106D" w:rsidRDefault="00B9106D" w:rsidP="00E2760F"/>
    <w:p w14:paraId="527E4771" w14:textId="77777777" w:rsidR="00B9106D" w:rsidRDefault="00B9106D" w:rsidP="00E2760F"/>
    <w:p w14:paraId="5187ABDE" w14:textId="77777777" w:rsidR="00E2760F" w:rsidRDefault="00E2760F" w:rsidP="003F1160">
      <w:pPr>
        <w:ind w:left="720" w:hanging="720"/>
      </w:pPr>
    </w:p>
    <w:p w14:paraId="5CD93A1D" w14:textId="77777777"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09C44394" wp14:editId="496146ED">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646570F" w14:textId="77777777" w:rsidR="00913234" w:rsidRPr="00E45549" w:rsidRDefault="00913234"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44394"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14:paraId="3646570F" w14:textId="77777777" w:rsidR="00913234" w:rsidRPr="00E45549" w:rsidRDefault="00913234"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33EADAD9" wp14:editId="53DA8E1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F18EB14" w14:textId="77777777" w:rsidR="00913234" w:rsidRPr="00E45549" w:rsidRDefault="00913234"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ADAD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14:paraId="1F18EB14" w14:textId="77777777" w:rsidR="00913234" w:rsidRPr="00E45549" w:rsidRDefault="00913234" w:rsidP="00E2760F">
                      <w:pPr>
                        <w:rPr>
                          <w:b/>
                        </w:rPr>
                      </w:pPr>
                      <w:r w:rsidRPr="00E45549">
                        <w:rPr>
                          <w:b/>
                        </w:rPr>
                        <w:t>Model 23.1.0.</w:t>
                      </w:r>
                      <w:r>
                        <w:rPr>
                          <w:b/>
                        </w:rPr>
                        <w:t>g</w:t>
                      </w:r>
                    </w:p>
                  </w:txbxContent>
                </v:textbox>
              </v:shape>
            </w:pict>
          </mc:Fallback>
        </mc:AlternateContent>
      </w:r>
      <w:r w:rsidR="00981769">
        <w:rPr>
          <w:noProof/>
        </w:rPr>
        <w:drawing>
          <wp:inline distT="0" distB="0" distL="0" distR="0" wp14:anchorId="028B2C8F" wp14:editId="30390FA4">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14:anchorId="1819C812" wp14:editId="301D1B94">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14:paraId="14975BE8" w14:textId="5CABF653" w:rsidR="00E2760F" w:rsidRDefault="00E2760F" w:rsidP="00E2760F">
      <w:pPr>
        <w:ind w:left="720" w:hanging="720"/>
      </w:pPr>
      <w:bookmarkStart w:id="146" w:name="_Ref145270184"/>
      <w:r>
        <w:t xml:space="preserve">Figure </w:t>
      </w:r>
      <w:fldSimple w:instr=" SEQ Figure \* ARABIC ">
        <w:r w:rsidR="00B9106D">
          <w:rPr>
            <w:noProof/>
          </w:rPr>
          <w:t>23</w:t>
        </w:r>
      </w:fldSimple>
      <w:bookmarkEnd w:id="146"/>
      <w:r w:rsidR="006C495E">
        <w:t>.</w:t>
      </w:r>
      <w:r>
        <w:t xml:space="preserve"> Mean length at age and 95% confidence intervals for (left) Model 23.1</w:t>
      </w:r>
      <w:r w:rsidR="0091400D">
        <w:t>.0.g and right (Model 23.1.0.h) showing reduction in uncertainty in growth estimates.</w:t>
      </w:r>
      <w:r>
        <w:t xml:space="preserve">   </w:t>
      </w:r>
    </w:p>
    <w:p w14:paraId="0DAD7FF1" w14:textId="77777777" w:rsidR="00E2760F" w:rsidRDefault="00E2760F" w:rsidP="003F1160">
      <w:pPr>
        <w:ind w:left="720" w:hanging="720"/>
      </w:pPr>
    </w:p>
    <w:p w14:paraId="5411FDEB" w14:textId="77777777" w:rsidR="003F1160" w:rsidRDefault="002E05CE" w:rsidP="003F1160">
      <w:pPr>
        <w:ind w:left="720" w:hanging="720"/>
      </w:pPr>
      <w:r>
        <w:rPr>
          <w:noProof/>
        </w:rPr>
        <w:drawing>
          <wp:inline distT="0" distB="0" distL="0" distR="0" wp14:anchorId="67B7C9B7" wp14:editId="10C2603A">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14:paraId="5146F125" w14:textId="4C15B182" w:rsidR="002E05CE" w:rsidRDefault="002E05CE" w:rsidP="003F1160">
      <w:pPr>
        <w:ind w:left="720" w:hanging="720"/>
      </w:pPr>
      <w:bookmarkStart w:id="147" w:name="_Ref145259924"/>
      <w:r>
        <w:t xml:space="preserve">Figure </w:t>
      </w:r>
      <w:fldSimple w:instr=" SEQ Figure \* ARABIC ">
        <w:r w:rsidR="00B9106D">
          <w:rPr>
            <w:noProof/>
          </w:rPr>
          <w:t>24</w:t>
        </w:r>
      </w:fldSimple>
      <w:bookmarkEnd w:id="147"/>
      <w:r w:rsidR="006C495E">
        <w:t>.</w:t>
      </w:r>
      <w:r>
        <w:t xml:space="preserve"> 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14:paraId="299DEAF0" w14:textId="77777777" w:rsidR="003F1160" w:rsidRDefault="003F1160" w:rsidP="00751028">
      <w:pPr>
        <w:ind w:left="720" w:hanging="720"/>
      </w:pPr>
    </w:p>
    <w:p w14:paraId="19699B79" w14:textId="77777777" w:rsidR="00CB3740" w:rsidRDefault="00CB3740" w:rsidP="00CB3740">
      <w:pPr>
        <w:ind w:left="720" w:hanging="720"/>
      </w:pPr>
    </w:p>
    <w:p w14:paraId="037E37C5" w14:textId="77777777" w:rsidR="00CB3740" w:rsidRDefault="00CB3740" w:rsidP="00CB3740">
      <w:pPr>
        <w:keepNext/>
        <w:ind w:left="720" w:hanging="720"/>
      </w:pPr>
      <w:r>
        <w:rPr>
          <w:noProof/>
        </w:rPr>
        <w:lastRenderedPageBreak/>
        <mc:AlternateContent>
          <mc:Choice Requires="wps">
            <w:drawing>
              <wp:anchor distT="45720" distB="45720" distL="114300" distR="114300" simplePos="0" relativeHeight="251742208" behindDoc="0" locked="0" layoutInCell="1" allowOverlap="1" wp14:anchorId="318CD2D2" wp14:editId="02807E16">
                <wp:simplePos x="0" y="0"/>
                <wp:positionH relativeFrom="column">
                  <wp:posOffset>3877056</wp:posOffset>
                </wp:positionH>
                <wp:positionV relativeFrom="paragraph">
                  <wp:posOffset>-139954</wp:posOffset>
                </wp:positionV>
                <wp:extent cx="1505585"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7955F620" w14:textId="77777777" w:rsidR="00CB3740" w:rsidRDefault="00CB3740" w:rsidP="00CB3740">
                            <w:r>
                              <w:t>Model 23.1.0d Fixed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CD2D2" id="_x0000_s1056" type="#_x0000_t202" style="position:absolute;left:0;text-align:left;margin-left:305.3pt;margin-top:-11pt;width:118.5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ZXDgIAAPsDAAAOAAAAZHJzL2Uyb0RvYy54bWysU9tu2zAMfR+wfxD0vtjJ4q414hRduwwD&#10;ugvQ7gMYWY6FSaImKbG7rx8lp2mwvQ3zg0CZ5CHPIbW6Ho1mB+mDQtvw+azkTFqBrbK7hn9/3Ly5&#10;5CxEsC1otLLhTzLw6/XrV6vB1XKBPepWekYgNtSDa3gfo6uLIoheGggzdNKSs0NvINLV74rWw0Do&#10;RheLsrwoBvSt8yhkCPT3bnLydcbvOini164LMjLdcOot5tPnc5vOYr2CeufB9Uoc24B/6MKAslT0&#10;BHUHEdjeq7+gjBIeA3ZxJtAU2HVKyMyB2MzLP9g89OBk5kLiBHeSKfw/WPHl8M0z1TacBmXB0Ige&#10;5RjZexzZIqkzuFBT0IOjsDjSb5pyZhrcPYofgVm87cHu5I33OPQSWupunjKLs9QJJySQ7fAZWyoD&#10;+4gZaOy8SdKRGIzQaUpPp8mkVkQqWZVVdVlxJsg3X5bLi0WeXQH1c7rzIX6UaFgyGu5p9BkeDvch&#10;pnagfg5J1SxulNZ5/NqyoeFX1aLKCWceoyJtp1aG5CnTN+1LYvnBtjk5gtKTTQW0PdJOTCfOcdyO&#10;Wd+3OTlpssX2iYTwOG0jvR4yevS/OBtoExsefu7BS870J0tiXs2Xy7S6+bKs3hFz5s8923MPWEFQ&#10;DY+cTeZtzOueOAd3Q6JvVJbjpZNjz7RhWaXja0grfH7PUS9vdv0bAAD//wMAUEsDBBQABgAIAAAA&#10;IQCUhEOT3wAAAAsBAAAPAAAAZHJzL2Rvd25yZXYueG1sTI/BTsMwEETvSPyDtUjcWrsWStoQp6pQ&#10;W45AiTi7sUki4nVku2n4e5YTHFf7NPOm3M5uYJMNsfeoYLUUwCw23vTYKqjfD4s1sJg0Gj14tAq+&#10;bYRtdXtT6sL4K77Z6ZRaRiEYC62gS2ksOI9NZ52OSz9apN+nD04nOkPLTdBXCncDl0Jk3OkeqaHT&#10;o33qbPN1ujgFYxqP+XN4ed3tD5OoP4617Nu9Uvd38+4RWLJz+oPhV5/UoSKns7+giWxQkK1ERqiC&#10;hZQ0ioj1Q54DOxO62UjgVcn/b6h+AAAA//8DAFBLAQItABQABgAIAAAAIQC2gziS/gAAAOEBAAAT&#10;AAAAAAAAAAAAAAAAAAAAAABbQ29udGVudF9UeXBlc10ueG1sUEsBAi0AFAAGAAgAAAAhADj9If/W&#10;AAAAlAEAAAsAAAAAAAAAAAAAAAAALwEAAF9yZWxzLy5yZWxzUEsBAi0AFAAGAAgAAAAhADtDRlcO&#10;AgAA+wMAAA4AAAAAAAAAAAAAAAAALgIAAGRycy9lMm9Eb2MueG1sUEsBAi0AFAAGAAgAAAAhAJSE&#10;Q5PfAAAACwEAAA8AAAAAAAAAAAAAAAAAaAQAAGRycy9kb3ducmV2LnhtbFBLBQYAAAAABAAEAPMA&#10;AAB0BQAAAAA=&#10;" filled="f" stroked="f">
                <v:textbox style="mso-fit-shape-to-text:t">
                  <w:txbxContent>
                    <w:p w14:paraId="7955F620" w14:textId="77777777" w:rsidR="00CB3740" w:rsidRDefault="00CB3740" w:rsidP="00CB3740">
                      <w:r>
                        <w:t>Model 23.1.0d Fixed M</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671C386" wp14:editId="2566A1A2">
                <wp:simplePos x="0" y="0"/>
                <wp:positionH relativeFrom="column">
                  <wp:posOffset>913892</wp:posOffset>
                </wp:positionH>
                <wp:positionV relativeFrom="paragraph">
                  <wp:posOffset>-85344</wp:posOffset>
                </wp:positionV>
                <wp:extent cx="1505585"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56F33D97" w14:textId="77777777" w:rsidR="00CB3740" w:rsidRDefault="00CB3740" w:rsidP="00CB3740">
                            <w:r>
                              <w:t>Model 23.1.0d Free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1C386" id="_x0000_s1057" type="#_x0000_t202" style="position:absolute;left:0;text-align:left;margin-left:71.95pt;margin-top:-6.7pt;width:118.5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ZDEAIAAPsDAAAOAAAAZHJzL2Uyb0RvYy54bWysU9tu2zAMfR+wfxD0vtjJ4jY1ohRduwwD&#10;ugvQ7gMUWY6FSaImKbGzry8lp2mwvRX1g0CZ5CHPIbW8Howme+mDAsvodFJSIq2ARtkto78e1x8W&#10;lITIbcM1WMnoQQZ6vXr/btm7Ws6gA91ITxDEhrp3jHYxurooguik4WECTlp0tuANj3j126LxvEd0&#10;o4tZWV4UPfjGeRAyBPx7NzrpKuO3rRTxR9sGGYlmFHuL+fT53KSzWC15vfXcdUoc2+Cv6MJwZbHo&#10;CeqOR052Xv0HZZTwEKCNEwGmgLZVQmYOyGZa/sPmoeNOZi4oTnAnmcLbwYrv+5+eqIbRS0osNzii&#10;RzlE8gkGMkvq9C7UGPTgMCwO+BunnJkGdw/idyAWbjtut/LGe+g7yRvsbpoyi7PUESckkE3/DRos&#10;w3cRMtDQepOkQzEIouOUDqfJpFZEKlmVVbWoKBHom87L+cUsz67g9XO68yF+kWBIMhj1OPoMz/f3&#10;IaZ2eP0ckqpZWCut8/i1JT2jV9WsyglnHqMibqdWhtFFmb5xXxLLz7bJyZErPdpYQNsj7cR05ByH&#10;zZD1/ZhFSZpsoDmgEB7GbcTXg0YH/i8lPW4io+HPjntJif5qUcyr6XyeVjdf5tUlMif+3LM593Ar&#10;EIrRSMlo3sa87olzcDco+lplOV46OfaMG5ZVOr6GtMLn9xz18mZXTwAAAP//AwBQSwMEFAAGAAgA&#10;AAAhAMMdAPrfAAAACwEAAA8AAABkcnMvZG93bnJldi54bWxMj8tOwzAQRfdI/IM1SOxaO0lFQ4hT&#10;VagtS0qJWLvxkETED8VuGv6eYQXLqzm6c265mc3AJhxD76yEZCmAoW2c7m0roX7fL3JgISqr1eAs&#10;SvjGAJvq9qZUhXZX+4bTKbaMSmwolIQuRl9wHpoOjQpL59HS7dONRkWKY8v1qK5UbgaeCvHAjeot&#10;feiUx+cOm6/TxUjw0R/WL+PrcbvbT6L+ONRp3+6kvL+bt0/AIs7xD4ZffVKHipzO7mJ1YAPlVfZI&#10;qIRFkq2AEZHlCa07S0jFOgdelfz/huoHAAD//wMAUEsBAi0AFAAGAAgAAAAhALaDOJL+AAAA4QEA&#10;ABMAAAAAAAAAAAAAAAAAAAAAAFtDb250ZW50X1R5cGVzXS54bWxQSwECLQAUAAYACAAAACEAOP0h&#10;/9YAAACUAQAACwAAAAAAAAAAAAAAAAAvAQAAX3JlbHMvLnJlbHNQSwECLQAUAAYACAAAACEAkRzW&#10;QxACAAD7AwAADgAAAAAAAAAAAAAAAAAuAgAAZHJzL2Uyb0RvYy54bWxQSwECLQAUAAYACAAAACEA&#10;wx0A+t8AAAALAQAADwAAAAAAAAAAAAAAAABqBAAAZHJzL2Rvd25yZXYueG1sUEsFBgAAAAAEAAQA&#10;8wAAAHYFAAAAAA==&#10;" filled="f" stroked="f">
                <v:textbox style="mso-fit-shape-to-text:t">
                  <w:txbxContent>
                    <w:p w14:paraId="56F33D97" w14:textId="77777777" w:rsidR="00CB3740" w:rsidRDefault="00CB3740" w:rsidP="00CB3740">
                      <w:r>
                        <w:t>Model 23.1.0d Free M</w:t>
                      </w:r>
                    </w:p>
                  </w:txbxContent>
                </v:textbox>
              </v:shape>
            </w:pict>
          </mc:Fallback>
        </mc:AlternateContent>
      </w:r>
      <w:r>
        <w:rPr>
          <w:noProof/>
        </w:rPr>
        <w:drawing>
          <wp:inline distT="0" distB="0" distL="0" distR="0" wp14:anchorId="6D5385F0" wp14:editId="384629F8">
            <wp:extent cx="2926080" cy="46673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23.1.0.d_retro.jpg"/>
                    <pic:cNvPicPr/>
                  </pic:nvPicPr>
                  <pic:blipFill rotWithShape="1">
                    <a:blip r:embed="rId80" cstate="print">
                      <a:extLst>
                        <a:ext uri="{28A0092B-C50C-407E-A947-70E740481C1C}">
                          <a14:useLocalDpi xmlns:a14="http://schemas.microsoft.com/office/drawing/2010/main" val="0"/>
                        </a:ext>
                      </a:extLst>
                    </a:blip>
                    <a:srcRect r="49846"/>
                    <a:stretch/>
                  </pic:blipFill>
                  <pic:spPr bwMode="auto">
                    <a:xfrm>
                      <a:off x="0" y="0"/>
                      <a:ext cx="2926080" cy="46673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6C4EA94" wp14:editId="7B6827A6">
            <wp:extent cx="2926080" cy="471558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retro.jpg"/>
                    <pic:cNvPicPr/>
                  </pic:nvPicPr>
                  <pic:blipFill rotWithShape="1">
                    <a:blip r:embed="rId81" cstate="print">
                      <a:extLst>
                        <a:ext uri="{28A0092B-C50C-407E-A947-70E740481C1C}">
                          <a14:useLocalDpi xmlns:a14="http://schemas.microsoft.com/office/drawing/2010/main" val="0"/>
                        </a:ext>
                      </a:extLst>
                    </a:blip>
                    <a:srcRect r="50359"/>
                    <a:stretch/>
                  </pic:blipFill>
                  <pic:spPr bwMode="auto">
                    <a:xfrm>
                      <a:off x="0" y="0"/>
                      <a:ext cx="2926080" cy="4715583"/>
                    </a:xfrm>
                    <a:prstGeom prst="rect">
                      <a:avLst/>
                    </a:prstGeom>
                    <a:ln>
                      <a:noFill/>
                    </a:ln>
                    <a:extLst>
                      <a:ext uri="{53640926-AAD7-44D8-BBD7-CCE9431645EC}">
                        <a14:shadowObscured xmlns:a14="http://schemas.microsoft.com/office/drawing/2010/main"/>
                      </a:ext>
                    </a:extLst>
                  </pic:spPr>
                </pic:pic>
              </a:graphicData>
            </a:graphic>
          </wp:inline>
        </w:drawing>
      </w:r>
    </w:p>
    <w:p w14:paraId="1C2E26A2" w14:textId="77777777" w:rsidR="00CB3740" w:rsidRDefault="00CB3740" w:rsidP="00CB3740">
      <w:pPr>
        <w:pStyle w:val="Caption"/>
        <w:ind w:left="720" w:hanging="720"/>
      </w:pPr>
      <w:bookmarkStart w:id="148" w:name="_Ref145344961"/>
      <w:r>
        <w:t xml:space="preserve">Figure </w:t>
      </w:r>
      <w:r>
        <w:fldChar w:fldCharType="begin"/>
      </w:r>
      <w:r>
        <w:instrText xml:space="preserve"> SEQ Figure \* ARABIC </w:instrText>
      </w:r>
      <w:r>
        <w:fldChar w:fldCharType="separate"/>
      </w:r>
      <w:r>
        <w:rPr>
          <w:noProof/>
        </w:rPr>
        <w:t>25</w:t>
      </w:r>
      <w:r>
        <w:fldChar w:fldCharType="end"/>
      </w:r>
      <w:bookmarkEnd w:id="148"/>
      <w:r>
        <w:t xml:space="preserve"> Total spawning biomass from 10-year retrospective peels of Model 23.1.0d with (left) natural mortality fit with an uninformative prior and (right) with natural mortality fixed at 0.387.</w:t>
      </w:r>
    </w:p>
    <w:p w14:paraId="2A4AD281" w14:textId="77777777" w:rsidR="00751028" w:rsidRDefault="00751028" w:rsidP="00751028">
      <w:pPr>
        <w:ind w:left="720" w:hanging="720"/>
      </w:pPr>
    </w:p>
    <w:p w14:paraId="137A6620" w14:textId="77777777" w:rsidR="00751028" w:rsidRDefault="00751028" w:rsidP="00751028">
      <w:pPr>
        <w:ind w:left="720" w:hanging="720"/>
      </w:pPr>
    </w:p>
    <w:p w14:paraId="59AC8322" w14:textId="77777777" w:rsidR="00751028" w:rsidRDefault="00751028" w:rsidP="00751028">
      <w:pPr>
        <w:ind w:left="720" w:hanging="720"/>
      </w:pPr>
    </w:p>
    <w:p w14:paraId="4A2FA151" w14:textId="77777777" w:rsidR="00751028" w:rsidRPr="00751028" w:rsidRDefault="00751028" w:rsidP="00751028">
      <w:pPr>
        <w:ind w:left="720" w:hanging="720"/>
      </w:pPr>
    </w:p>
    <w:p w14:paraId="204C84D5" w14:textId="77777777" w:rsidR="00F36B0A" w:rsidRPr="00F36B0A" w:rsidRDefault="00F36B0A" w:rsidP="00F36B0A"/>
    <w:p w14:paraId="3290A224" w14:textId="77777777" w:rsidR="005B0918" w:rsidRDefault="005B0918" w:rsidP="005B0918"/>
    <w:p w14:paraId="71A912D8" w14:textId="77777777" w:rsidR="005B0918" w:rsidRDefault="005B0918" w:rsidP="005B0918"/>
    <w:p w14:paraId="7E44EB84" w14:textId="77777777" w:rsidR="005B0918" w:rsidRDefault="005B0918" w:rsidP="005B0918"/>
    <w:p w14:paraId="350C1B51" w14:textId="77777777" w:rsidR="005B0918" w:rsidRDefault="005B0918" w:rsidP="005B0918"/>
    <w:p w14:paraId="2C80CFB7" w14:textId="77777777" w:rsidR="00715139" w:rsidRDefault="00715139" w:rsidP="005B0918"/>
    <w:p w14:paraId="64AD586D" w14:textId="77777777" w:rsidR="00715139" w:rsidRDefault="00715139" w:rsidP="005B0918"/>
    <w:p w14:paraId="6926293C" w14:textId="77777777" w:rsidR="00715139" w:rsidRDefault="00715139" w:rsidP="005B0918"/>
    <w:sectPr w:rsidR="00715139" w:rsidSect="006B16E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elissa.Haltuch" w:date="2023-09-12T08:46:00Z" w:initials="M">
    <w:p w14:paraId="5FAE5089" w14:textId="30FA9D38" w:rsidR="00913234" w:rsidRDefault="00913234">
      <w:pPr>
        <w:pStyle w:val="CommentText"/>
      </w:pPr>
      <w:r>
        <w:rPr>
          <w:rStyle w:val="CommentReference"/>
        </w:rPr>
        <w:annotationRef/>
      </w:r>
      <w:r>
        <w:t>In the data or in the model dynamics? If this is in the model dynamics you should be careful as having a maximum age that is to small can lead to bias.</w:t>
      </w:r>
    </w:p>
  </w:comment>
  <w:comment w:id="1" w:author="Steve Barbeaux" w:date="2023-09-12T13:36:00Z" w:initials="SB">
    <w:p w14:paraId="4558234F" w14:textId="3BEFD01C" w:rsidR="00913234" w:rsidRDefault="00913234">
      <w:pPr>
        <w:pStyle w:val="CommentText"/>
      </w:pPr>
      <w:r>
        <w:rPr>
          <w:rStyle w:val="CommentReference"/>
        </w:rPr>
        <w:annotationRef/>
      </w:r>
      <w:r>
        <w:t xml:space="preserve">That is what I was testing… Did reducing the max age in the model dynamics impact results. It turns out it did… </w:t>
      </w:r>
    </w:p>
  </w:comment>
  <w:comment w:id="2" w:author="Melissa.Haltuch" w:date="2023-09-12T08:47:00Z" w:initials="M">
    <w:p w14:paraId="196E4C5B" w14:textId="7A8DCB24" w:rsidR="00913234" w:rsidRDefault="00913234">
      <w:pPr>
        <w:pStyle w:val="CommentText"/>
      </w:pPr>
      <w:r>
        <w:rPr>
          <w:rStyle w:val="CommentReference"/>
        </w:rPr>
        <w:annotationRef/>
      </w:r>
      <w:r>
        <w:t>For the survey only, or both survey and fishery? I suggest starting with the survey only.</w:t>
      </w:r>
    </w:p>
  </w:comment>
  <w:comment w:id="3" w:author="Steve Barbeaux" w:date="2023-09-12T13:37:00Z" w:initials="SB">
    <w:p w14:paraId="7A0F8A8D" w14:textId="41A25413" w:rsidR="00913234" w:rsidRDefault="00913234">
      <w:pPr>
        <w:pStyle w:val="CommentText"/>
      </w:pPr>
      <w:r>
        <w:rPr>
          <w:rStyle w:val="CommentReference"/>
        </w:rPr>
        <w:annotationRef/>
      </w:r>
      <w:r>
        <w:t>Just the survey for now. I do have fishery CAAL but did not use it for now.</w:t>
      </w:r>
    </w:p>
  </w:comment>
  <w:comment w:id="4" w:author="Melissa.Haltuch" w:date="2023-09-12T09:21:00Z" w:initials="M">
    <w:p w14:paraId="45F164C1" w14:textId="24A0B00E" w:rsidR="00913234" w:rsidRDefault="00913234">
      <w:pPr>
        <w:pStyle w:val="CommentText"/>
      </w:pPr>
      <w:r>
        <w:rPr>
          <w:rStyle w:val="CommentReference"/>
        </w:rPr>
        <w:annotationRef/>
      </w:r>
      <w:r>
        <w:t>What is the reason for this? Because the fishery sample sizes are very large? It would be useful to clarify this here.</w:t>
      </w:r>
    </w:p>
  </w:comment>
  <w:comment w:id="5" w:author="Steve Barbeaux" w:date="2023-09-12T13:48:00Z" w:initials="SB">
    <w:p w14:paraId="23F0E45B" w14:textId="6E080695" w:rsidR="00927B6A" w:rsidRDefault="00927B6A">
      <w:pPr>
        <w:pStyle w:val="CommentText"/>
      </w:pPr>
      <w:r>
        <w:rPr>
          <w:rStyle w:val="CommentReference"/>
        </w:rPr>
        <w:annotationRef/>
      </w:r>
      <w:r>
        <w:t xml:space="preserve">Fishery sampled hauls is in the tens of thousands for many years, they fish the same </w:t>
      </w:r>
      <w:proofErr w:type="spellStart"/>
      <w:r>
        <w:t>gounds</w:t>
      </w:r>
      <w:proofErr w:type="spellEnd"/>
      <w:r>
        <w:t xml:space="preserve"> over and over again which should result in substantial autocorrelation. As we don’t yet have a bootstrap method for the fishery we needed to reduce it somehow that seemed reasonable. </w:t>
      </w:r>
    </w:p>
  </w:comment>
  <w:comment w:id="6" w:author="Melissa.Haltuch" w:date="2023-09-12T09:23:00Z" w:initials="M">
    <w:p w14:paraId="438ECD7F" w14:textId="586E54C1" w:rsidR="00913234" w:rsidRDefault="00913234">
      <w:pPr>
        <w:pStyle w:val="CommentText"/>
      </w:pPr>
      <w:r>
        <w:rPr>
          <w:rStyle w:val="CommentReference"/>
        </w:rPr>
        <w:annotationRef/>
      </w:r>
    </w:p>
  </w:comment>
  <w:comment w:id="7" w:author="Melissa.Haltuch" w:date="2023-09-12T09:23:00Z" w:initials="M">
    <w:p w14:paraId="1BB6653B" w14:textId="4815AAE1" w:rsidR="00913234" w:rsidRDefault="00913234">
      <w:pPr>
        <w:pStyle w:val="CommentText"/>
      </w:pPr>
      <w:r>
        <w:rPr>
          <w:rStyle w:val="CommentReference"/>
        </w:rPr>
        <w:annotationRef/>
      </w:r>
      <w:r>
        <w:t>This is a change in the input data so total -LL between models should not be compared. You could compare -LL for model components with data that did not change. Suggest focusing on fits to data sets that did not change.</w:t>
      </w:r>
    </w:p>
  </w:comment>
  <w:comment w:id="8" w:author="Melissa.Haltuch" w:date="2023-09-12T09:23:00Z" w:initials="M">
    <w:p w14:paraId="0CACBDD8" w14:textId="0FE77105" w:rsidR="00913234" w:rsidRDefault="00913234">
      <w:pPr>
        <w:pStyle w:val="CommentText"/>
      </w:pPr>
      <w:r>
        <w:rPr>
          <w:rStyle w:val="CommentReference"/>
        </w:rPr>
        <w:annotationRef/>
      </w:r>
    </w:p>
  </w:comment>
  <w:comment w:id="9" w:author="Steve Barbeaux" w:date="2023-09-12T13:49:00Z" w:initials="SB">
    <w:p w14:paraId="44F17E5C" w14:textId="2DC49AA7" w:rsidR="00927B6A" w:rsidRDefault="00927B6A">
      <w:pPr>
        <w:pStyle w:val="CommentText"/>
      </w:pPr>
      <w:r>
        <w:rPr>
          <w:rStyle w:val="CommentReference"/>
        </w:rPr>
        <w:annotationRef/>
      </w:r>
      <w:r>
        <w:t>Yes, I will make that more clear, just mentioned the LL here showing the difference, not for assessing model fits except to indicate that the ISS adds weight to the comp data.</w:t>
      </w:r>
    </w:p>
  </w:comment>
  <w:comment w:id="10" w:author="Melissa.Haltuch" w:date="2023-09-12T09:25:00Z" w:initials="M">
    <w:p w14:paraId="02495B86" w14:textId="75056722" w:rsidR="00913234" w:rsidRDefault="00913234">
      <w:pPr>
        <w:pStyle w:val="CommentText"/>
      </w:pPr>
      <w:r>
        <w:rPr>
          <w:rStyle w:val="CommentReference"/>
        </w:rPr>
        <w:annotationRef/>
      </w:r>
      <w:r>
        <w:t>What happens if you use the fishery not standardized to the mean of the survey data? I expect this DM estimate issue will be resolved.</w:t>
      </w:r>
    </w:p>
  </w:comment>
  <w:comment w:id="11" w:author="Steve Barbeaux" w:date="2023-09-12T13:51:00Z" w:initials="SB">
    <w:p w14:paraId="6A6DCED5" w14:textId="794831F6" w:rsidR="00927B6A" w:rsidRDefault="00927B6A">
      <w:pPr>
        <w:pStyle w:val="CommentText"/>
      </w:pPr>
      <w:r>
        <w:rPr>
          <w:rStyle w:val="CommentReference"/>
        </w:rPr>
        <w:annotationRef/>
      </w:r>
      <w:r>
        <w:t>No, the DM still goes to the bound, it is a model misspecification I thin</w:t>
      </w:r>
      <w:r w:rsidR="00AA6583">
        <w:t>k</w:t>
      </w:r>
      <w:r>
        <w:t xml:space="preserve"> having to do with too much variability due to annually varying growth and selectivity in the model.</w:t>
      </w:r>
    </w:p>
  </w:comment>
  <w:comment w:id="12" w:author="Melissa.Haltuch" w:date="2023-09-12T09:37:00Z" w:initials="M">
    <w:p w14:paraId="25CB8B9D" w14:textId="421E7BB6" w:rsidR="00913234" w:rsidRDefault="00913234">
      <w:pPr>
        <w:pStyle w:val="CommentText"/>
      </w:pPr>
      <w:r>
        <w:rPr>
          <w:rStyle w:val="CommentReference"/>
        </w:rPr>
        <w:annotationRef/>
      </w:r>
      <w:r>
        <w:t>Bias in what? Ageing? What is used for 2008 forward?</w:t>
      </w:r>
    </w:p>
  </w:comment>
  <w:comment w:id="13" w:author="Steve Barbeaux" w:date="2023-09-12T13:57:00Z" w:initials="SB">
    <w:p w14:paraId="605CF293" w14:textId="380C3240" w:rsidR="00AC09FA" w:rsidRDefault="00AC09FA">
      <w:pPr>
        <w:pStyle w:val="CommentText"/>
      </w:pPr>
      <w:r>
        <w:rPr>
          <w:rStyle w:val="CommentReference"/>
        </w:rPr>
        <w:annotationRef/>
      </w:r>
      <w:r>
        <w:t>We assume no bias in the post-2008 ages as in the ensemble models from last year.</w:t>
      </w:r>
    </w:p>
  </w:comment>
  <w:comment w:id="14" w:author="Melissa.Haltuch" w:date="2023-09-12T09:40:00Z" w:initials="M">
    <w:p w14:paraId="18CEAC92" w14:textId="7638BF47" w:rsidR="00913234" w:rsidRDefault="00913234">
      <w:pPr>
        <w:pStyle w:val="CommentText"/>
      </w:pPr>
      <w:r>
        <w:rPr>
          <w:rStyle w:val="CommentReference"/>
        </w:rPr>
        <w:annotationRef/>
      </w:r>
      <w:r>
        <w:t>Don’t you need both the length and age data in the model to estimate growth? Where is the information for growth coming from? CAAL for the survey? Let’s talk more on this one.</w:t>
      </w:r>
    </w:p>
  </w:comment>
  <w:comment w:id="15" w:author="Steve Barbeaux" w:date="2023-09-12T14:47:00Z" w:initials="SB">
    <w:p w14:paraId="59E3AAF9" w14:textId="44807D72" w:rsidR="00AA6583" w:rsidRDefault="00AA6583">
      <w:pPr>
        <w:pStyle w:val="CommentText"/>
      </w:pPr>
      <w:r>
        <w:rPr>
          <w:rStyle w:val="CommentReference"/>
        </w:rPr>
        <w:annotationRef/>
      </w:r>
      <w:r>
        <w:t xml:space="preserve">Good point, the generic growth parameters are informed by the interaction of fishery size and survey age data. Having the survey age and size data generally results in the </w:t>
      </w:r>
      <w:r w:rsidR="00CB3740">
        <w:t xml:space="preserve">model ignoring the fishery data in fitting the growth parameters. Taking it out adds more flexibility in </w:t>
      </w:r>
      <w:proofErr w:type="gramStart"/>
      <w:r w:rsidR="00CB3740">
        <w:t>the  mode</w:t>
      </w:r>
      <w:proofErr w:type="gramEnd"/>
      <w:r w:rsidR="00CB3740">
        <w:t xml:space="preserve"> fits. The fishery data are over the entire year and cod grow really fast, there needs to be a bit of flexibility in the growth estimates to account for that. Certainly needs more thought. </w:t>
      </w:r>
      <w:r>
        <w:t xml:space="preserve"> </w:t>
      </w:r>
    </w:p>
  </w:comment>
  <w:comment w:id="16" w:author="Melissa.Haltuch" w:date="2023-09-12T09:47:00Z" w:initials="M">
    <w:p w14:paraId="1D77BD53" w14:textId="5BAFCF65" w:rsidR="00913234" w:rsidRDefault="00913234">
      <w:pPr>
        <w:pStyle w:val="CommentText"/>
      </w:pPr>
      <w:r>
        <w:rPr>
          <w:rStyle w:val="CommentReference"/>
        </w:rPr>
        <w:annotationRef/>
      </w:r>
      <w:r>
        <w:t xml:space="preserve">Anything done for ageing uncertainty. Synthesis can also take vectors of bias and SDs. It seems that using the SDs for </w:t>
      </w:r>
      <w:proofErr w:type="spellStart"/>
      <w:r>
        <w:t>Pcod</w:t>
      </w:r>
      <w:proofErr w:type="spellEnd"/>
      <w:r>
        <w:t xml:space="preserve"> would be appropriate given that we know they’re hard to age.</w:t>
      </w:r>
    </w:p>
  </w:comment>
  <w:comment w:id="17" w:author="Steve Barbeaux" w:date="2023-09-12T14:02:00Z" w:initials="SB">
    <w:p w14:paraId="30787575" w14:textId="12D5F6CC" w:rsidR="00AC09FA" w:rsidRDefault="00AC09FA">
      <w:pPr>
        <w:pStyle w:val="CommentText"/>
      </w:pPr>
      <w:r>
        <w:rPr>
          <w:rStyle w:val="CommentReference"/>
        </w:rPr>
        <w:annotationRef/>
      </w:r>
      <w:proofErr w:type="gramStart"/>
      <w:r>
        <w:t>the</w:t>
      </w:r>
      <w:proofErr w:type="gramEnd"/>
      <w:r>
        <w:t xml:space="preserve"> models have aging error incorporated, the same as last year’s ensembles. That wasn’t changed.</w:t>
      </w:r>
    </w:p>
  </w:comment>
  <w:comment w:id="18" w:author="Melissa.Haltuch" w:date="2023-09-12T11:00:00Z" w:initials="M">
    <w:p w14:paraId="050E7B38" w14:textId="5C9B8C47" w:rsidR="00913234" w:rsidRDefault="00913234">
      <w:pPr>
        <w:pStyle w:val="CommentText"/>
      </w:pPr>
      <w:r>
        <w:rPr>
          <w:rStyle w:val="CommentReference"/>
        </w:rPr>
        <w:annotationRef/>
      </w:r>
      <w:r>
        <w:t>Kelli Johnson was doing some work with the DM, you might touch base with her at the end of the assessment season to see if there is any new information, then share back with the teams.</w:t>
      </w:r>
    </w:p>
  </w:comment>
  <w:comment w:id="19" w:author="Steve Barbeaux" w:date="2023-09-12T15:01:00Z" w:initials="SB">
    <w:p w14:paraId="03AB178F" w14:textId="04736D49" w:rsidR="005040AE" w:rsidRDefault="005040AE">
      <w:pPr>
        <w:pStyle w:val="CommentText"/>
      </w:pPr>
      <w:r>
        <w:rPr>
          <w:rStyle w:val="CommentReference"/>
        </w:rPr>
        <w:annotationRef/>
      </w:r>
      <w:r>
        <w:t>Will do! Thanks</w:t>
      </w:r>
    </w:p>
  </w:comment>
  <w:comment w:id="22" w:author="Melissa.Haltuch" w:date="2023-09-12T11:05:00Z" w:initials="M">
    <w:p w14:paraId="65E65B7A" w14:textId="2D0C089E" w:rsidR="00913234" w:rsidRDefault="00913234">
      <w:pPr>
        <w:pStyle w:val="CommentText"/>
      </w:pPr>
      <w:r>
        <w:rPr>
          <w:rStyle w:val="CommentReference"/>
        </w:rPr>
        <w:annotationRef/>
      </w:r>
      <w:r>
        <w:t xml:space="preserve">Delete? This seems </w:t>
      </w:r>
      <w:proofErr w:type="gramStart"/>
      <w:r>
        <w:t>inconsistent  here</w:t>
      </w:r>
      <w:proofErr w:type="gramEnd"/>
      <w:r>
        <w:t>.</w:t>
      </w:r>
    </w:p>
  </w:comment>
  <w:comment w:id="23" w:author="Steve Barbeaux" w:date="2023-09-12T15:05:00Z" w:initials="SB">
    <w:p w14:paraId="2639E8CE" w14:textId="05EF023E" w:rsidR="005040AE" w:rsidRDefault="005040AE">
      <w:pPr>
        <w:pStyle w:val="CommentText"/>
      </w:pPr>
      <w:r>
        <w:rPr>
          <w:rStyle w:val="CommentReference"/>
        </w:rPr>
        <w:annotationRef/>
      </w:r>
      <w:r>
        <w:t>See comment above. It is a balance between the survey index and comps where the comps might be underestimating the largest year classes, or the survey overestimates the abundance. In the simpler model it puts the weight on the survey, in the ensemble models it put more weight on the comps.</w:t>
      </w:r>
    </w:p>
  </w:comment>
  <w:comment w:id="20" w:author="Melissa.Haltuch" w:date="2023-09-12T11:06:00Z" w:initials="M">
    <w:p w14:paraId="41B34DAB" w14:textId="5934C66D" w:rsidR="00913234" w:rsidRDefault="00913234">
      <w:pPr>
        <w:pStyle w:val="CommentText"/>
      </w:pPr>
      <w:r>
        <w:rPr>
          <w:rStyle w:val="CommentReference"/>
        </w:rPr>
        <w:annotationRef/>
      </w:r>
      <w:r>
        <w:t>You might want to investigate the estimation of the ascending limb of selectivity to see if you can address this between now and Nov.</w:t>
      </w:r>
    </w:p>
  </w:comment>
  <w:comment w:id="21" w:author="Steve Barbeaux" w:date="2023-09-12T15:02:00Z" w:initials="SB">
    <w:p w14:paraId="5B3444A3" w14:textId="1A5E1435" w:rsidR="005040AE" w:rsidRDefault="005040AE">
      <w:pPr>
        <w:pStyle w:val="CommentText"/>
      </w:pPr>
      <w:r>
        <w:rPr>
          <w:rStyle w:val="CommentReference"/>
        </w:rPr>
        <w:annotationRef/>
      </w:r>
      <w:r>
        <w:t xml:space="preserve">The lessening of weigh on the comp data and the increased weight to the survey data allows the model to fit the huge jumps in the index by inflating recruitment for the years prior. These tend to correlate with big year classes that then get even larger in the new models.  So it is a measure of whether the index is incorrect or the comps underestimate these large year classes. </w:t>
      </w:r>
    </w:p>
  </w:comment>
  <w:comment w:id="24" w:author="Melissa.Haltuch" w:date="2023-09-12T11:08:00Z" w:initials="M">
    <w:p w14:paraId="58AD25AD" w14:textId="07393A5A" w:rsidR="00913234" w:rsidRDefault="00913234">
      <w:pPr>
        <w:pStyle w:val="CommentText"/>
      </w:pPr>
      <w:r>
        <w:rPr>
          <w:rStyle w:val="CommentReference"/>
        </w:rPr>
        <w:annotationRef/>
      </w:r>
      <w:r>
        <w:t>Both survey and fishery?</w:t>
      </w:r>
    </w:p>
  </w:comment>
  <w:comment w:id="25" w:author="Steve Barbeaux" w:date="2023-09-12T14:12:00Z" w:initials="SB">
    <w:p w14:paraId="5CE1B0C9" w14:textId="163D2E59" w:rsidR="007454E2" w:rsidRDefault="007454E2">
      <w:pPr>
        <w:pStyle w:val="CommentText"/>
      </w:pPr>
      <w:r>
        <w:rPr>
          <w:rStyle w:val="CommentReference"/>
        </w:rPr>
        <w:annotationRef/>
      </w:r>
      <w:r>
        <w:t>No fishery age comps in the model.</w:t>
      </w:r>
    </w:p>
  </w:comment>
  <w:comment w:id="26" w:author="Melissa.Haltuch" w:date="2023-09-12T11:13:00Z" w:initials="M">
    <w:p w14:paraId="3898212B" w14:textId="63F14080" w:rsidR="00913234" w:rsidRDefault="00913234">
      <w:pPr>
        <w:pStyle w:val="CommentText"/>
      </w:pPr>
      <w:r>
        <w:rPr>
          <w:rStyle w:val="CommentReference"/>
        </w:rPr>
        <w:annotationRef/>
      </w:r>
      <w:r>
        <w:t>Suggest reporting the proportion of total runs here.</w:t>
      </w:r>
    </w:p>
  </w:comment>
  <w:comment w:id="27" w:author="Steve Barbeaux" w:date="2023-09-12T14:13:00Z" w:initials="SB">
    <w:p w14:paraId="0EC2FE56" w14:textId="0792393B" w:rsidR="007454E2" w:rsidRDefault="007454E2">
      <w:pPr>
        <w:pStyle w:val="CommentText"/>
      </w:pPr>
      <w:r>
        <w:rPr>
          <w:rStyle w:val="CommentReference"/>
        </w:rPr>
        <w:annotationRef/>
      </w:r>
      <w:r>
        <w:t xml:space="preserve">I will certainly do so for November. I lost the file with the </w:t>
      </w:r>
      <w:proofErr w:type="spellStart"/>
      <w:r>
        <w:t>jittter</w:t>
      </w:r>
      <w:proofErr w:type="spellEnd"/>
      <w:r>
        <w:t xml:space="preserve"> runs. I will rerun them but don’t have time a</w:t>
      </w:r>
      <w:r w:rsidR="005040AE">
        <w:t>t</w:t>
      </w:r>
      <w:r>
        <w:t xml:space="preserve"> the moment. All converged, the majority at the MLE.</w:t>
      </w:r>
    </w:p>
  </w:comment>
  <w:comment w:id="30" w:author="Melissa.Haltuch" w:date="2023-09-12T11:16:00Z" w:initials="M">
    <w:p w14:paraId="005924EF" w14:textId="07F62639" w:rsidR="00913234" w:rsidRDefault="00913234">
      <w:pPr>
        <w:pStyle w:val="CommentText"/>
      </w:pPr>
      <w:r>
        <w:rPr>
          <w:rStyle w:val="CommentReference"/>
        </w:rPr>
        <w:annotationRef/>
      </w:r>
      <w:r>
        <w:t>For data only or both data and dynamics? Clarify.</w:t>
      </w:r>
    </w:p>
  </w:comment>
  <w:comment w:id="28" w:author="Melissa.Haltuch" w:date="2023-09-12T11:15:00Z" w:initials="M">
    <w:p w14:paraId="051C6E36" w14:textId="6CE1E2EB" w:rsidR="00913234" w:rsidRDefault="00913234">
      <w:pPr>
        <w:pStyle w:val="CommentText"/>
      </w:pPr>
      <w:r>
        <w:rPr>
          <w:rStyle w:val="CommentReference"/>
        </w:rPr>
        <w:annotationRef/>
      </w:r>
      <w:r>
        <w:t>Suggest adding the reasoning behind doing these things.</w:t>
      </w:r>
    </w:p>
  </w:comment>
  <w:comment w:id="29" w:author="Steve Barbeaux" w:date="2023-09-12T14:15:00Z" w:initials="SB">
    <w:p w14:paraId="5520F542" w14:textId="5213325F" w:rsidR="007454E2" w:rsidRDefault="007454E2">
      <w:pPr>
        <w:pStyle w:val="CommentText"/>
      </w:pPr>
      <w:r>
        <w:rPr>
          <w:rStyle w:val="CommentReference"/>
        </w:rPr>
        <w:annotationRef/>
      </w:r>
      <w:r>
        <w:t>See below.</w:t>
      </w:r>
    </w:p>
  </w:comment>
  <w:comment w:id="31" w:author="Melissa.Haltuch" w:date="2023-09-12T11:17:00Z" w:initials="M">
    <w:p w14:paraId="09251375" w14:textId="1C9248F8" w:rsidR="00913234" w:rsidRDefault="00913234">
      <w:pPr>
        <w:pStyle w:val="CommentText"/>
      </w:pPr>
      <w:r>
        <w:rPr>
          <w:rStyle w:val="CommentReference"/>
        </w:rPr>
        <w:annotationRef/>
      </w:r>
      <w:r>
        <w:t>You’ve added these changes cumulatively. Do you know how 23.1.0.a would change if you do these one at a time? This would make it easier to understand the impact of each change.</w:t>
      </w:r>
    </w:p>
  </w:comment>
  <w:comment w:id="32" w:author="Steve Barbeaux" w:date="2023-09-12T14:16:00Z" w:initials="SB">
    <w:p w14:paraId="41E4BCFB" w14:textId="642CA156" w:rsidR="007454E2" w:rsidRDefault="007454E2">
      <w:pPr>
        <w:pStyle w:val="CommentText"/>
      </w:pPr>
      <w:r>
        <w:rPr>
          <w:rStyle w:val="CommentReference"/>
        </w:rPr>
        <w:annotationRef/>
      </w:r>
      <w:r>
        <w:t xml:space="preserve">Yes, but would also add another 20 pages to the document. I have all the runs. Never sure how to succinctly put it all together. In the past I </w:t>
      </w:r>
      <w:r w:rsidR="005040AE">
        <w:t>did bridging</w:t>
      </w:r>
      <w:r>
        <w:t xml:space="preserve">, but then the SSC </w:t>
      </w:r>
      <w:r w:rsidR="005040AE">
        <w:t xml:space="preserve">turns it into a menu </w:t>
      </w:r>
      <w:r>
        <w:t>pick</w:t>
      </w:r>
      <w:r w:rsidR="005040AE">
        <w:t>ing</w:t>
      </w:r>
      <w:r>
        <w:t xml:space="preserve"> and choos</w:t>
      </w:r>
      <w:r w:rsidR="005040AE">
        <w:t>ing</w:t>
      </w:r>
      <w:r>
        <w:t xml:space="preserve"> which elements they want, while a number of features</w:t>
      </w:r>
      <w:r w:rsidR="005040AE">
        <w:t xml:space="preserve"> when combined</w:t>
      </w:r>
      <w:r>
        <w:t xml:space="preserve"> have interactions that are never </w:t>
      </w:r>
      <w:r w:rsidR="00707D1B">
        <w:t xml:space="preserve">fully </w:t>
      </w:r>
      <w:r>
        <w:t>considered</w:t>
      </w:r>
      <w:r w:rsidR="00707D1B">
        <w:t xml:space="preserve"> until there is a problem when new data are added.</w:t>
      </w:r>
    </w:p>
  </w:comment>
  <w:comment w:id="33" w:author="Melissa.Haltuch" w:date="2023-09-12T11:26:00Z" w:initials="M">
    <w:p w14:paraId="71CE4E42" w14:textId="0D62DA72" w:rsidR="00913234" w:rsidRDefault="00913234">
      <w:pPr>
        <w:pStyle w:val="CommentText"/>
      </w:pPr>
      <w:r>
        <w:rPr>
          <w:rStyle w:val="CommentReference"/>
        </w:rPr>
        <w:annotationRef/>
      </w:r>
      <w:r>
        <w:t>It would be helpful to add a sentence here on what the M profile showed for this case.</w:t>
      </w:r>
    </w:p>
  </w:comment>
  <w:comment w:id="34" w:author="Steve Barbeaux" w:date="2023-09-12T14:20:00Z" w:initials="SB">
    <w:p w14:paraId="4F14E024" w14:textId="2EC7F8C4" w:rsidR="00707D1B" w:rsidRDefault="00707D1B">
      <w:pPr>
        <w:pStyle w:val="CommentText"/>
      </w:pPr>
      <w:r>
        <w:rPr>
          <w:rStyle w:val="CommentReference"/>
        </w:rPr>
        <w:annotationRef/>
      </w:r>
      <w:r>
        <w:t>M and Q are negatively correlated with an R2 of -0.999. The M profile would be the same as shown in the tables</w:t>
      </w:r>
      <w:r w:rsidR="005040AE">
        <w:t xml:space="preserve"> for catchability</w:t>
      </w:r>
      <w:r>
        <w:t xml:space="preserve">. </w:t>
      </w:r>
    </w:p>
  </w:comment>
  <w:comment w:id="35" w:author="Melissa.Haltuch" w:date="2023-09-12T11:27:00Z" w:initials="M">
    <w:p w14:paraId="2E8B64A0" w14:textId="734FC242" w:rsidR="00913234" w:rsidRDefault="00913234">
      <w:pPr>
        <w:pStyle w:val="CommentText"/>
      </w:pPr>
      <w:r>
        <w:rPr>
          <w:rStyle w:val="CommentReference"/>
        </w:rPr>
        <w:annotationRef/>
      </w:r>
      <w:r>
        <w:t>Did all of these models converge? If not, could this be contributing to a tipping point?</w:t>
      </w:r>
    </w:p>
  </w:comment>
  <w:comment w:id="36" w:author="Steve Barbeaux" w:date="2023-09-12T14:21:00Z" w:initials="SB">
    <w:p w14:paraId="3B061E93" w14:textId="5753BC30" w:rsidR="00707D1B" w:rsidRDefault="00707D1B">
      <w:pPr>
        <w:pStyle w:val="CommentText"/>
      </w:pPr>
      <w:r>
        <w:rPr>
          <w:rStyle w:val="CommentReference"/>
        </w:rPr>
        <w:annotationRef/>
      </w:r>
      <w:r>
        <w:t xml:space="preserve">All the models converged, that was my first thought as well until I looked into it further. </w:t>
      </w:r>
      <w:proofErr w:type="gramStart"/>
      <w:r>
        <w:t>it</w:t>
      </w:r>
      <w:proofErr w:type="gramEnd"/>
      <w:r>
        <w:t xml:space="preserve"> has to do with the new option on selectivity… I am probably going to get rid of that in the November models. I think it doesn’t quit work the way it was intended</w:t>
      </w:r>
      <w:r w:rsidR="005040AE">
        <w:t xml:space="preserve"> and I need to talk to I</w:t>
      </w:r>
      <w:r>
        <w:t>an et al about it after season. I’d gone way too far down the rabbit hole befor</w:t>
      </w:r>
      <w:r w:rsidR="005040AE">
        <w:t>e I realized what was happening to change it.</w:t>
      </w:r>
    </w:p>
  </w:comment>
  <w:comment w:id="37" w:author="Melissa.Haltuch" w:date="2023-09-12T11:36:00Z" w:initials="M">
    <w:p w14:paraId="54FFA925" w14:textId="75C6A671" w:rsidR="00913234" w:rsidRDefault="00913234">
      <w:pPr>
        <w:pStyle w:val="CommentText"/>
      </w:pPr>
      <w:r>
        <w:rPr>
          <w:rStyle w:val="CommentReference"/>
        </w:rPr>
        <w:annotationRef/>
      </w:r>
      <w:r>
        <w:t>If you have catch data for this time period why not just add this into the model and provide a (hopefully) improved history of removals rather than use equilibrium catch.</w:t>
      </w:r>
    </w:p>
  </w:comment>
  <w:comment w:id="38" w:author="Steve Barbeaux" w:date="2023-09-12T15:10:00Z" w:initials="SB">
    <w:p w14:paraId="4267533B" w14:textId="1E0E3EDF" w:rsidR="005040AE" w:rsidRDefault="005040AE">
      <w:pPr>
        <w:pStyle w:val="CommentText"/>
      </w:pPr>
      <w:r>
        <w:rPr>
          <w:rStyle w:val="CommentReference"/>
        </w:rPr>
        <w:annotationRef/>
      </w:r>
      <w:r>
        <w:t>There is a blank from 1930’s to 1963 with no catch records currently available. This will hopefully be rectified with the work by Catherine West et al. looking into it.</w:t>
      </w:r>
    </w:p>
  </w:comment>
  <w:comment w:id="39" w:author="Melissa.Haltuch" w:date="2023-09-12T11:39:00Z" w:initials="M">
    <w:p w14:paraId="7D0F8F3B" w14:textId="473F4397" w:rsidR="00913234" w:rsidRDefault="00913234">
      <w:pPr>
        <w:pStyle w:val="CommentText"/>
      </w:pPr>
      <w:r>
        <w:rPr>
          <w:rStyle w:val="CommentReference"/>
        </w:rPr>
        <w:annotationRef/>
      </w:r>
      <w:r>
        <w:t xml:space="preserve">If you’re going to bring this up I think you need to discuss the discrepancies. It may be worth addressing this issue in the future and not bringing it up here. </w:t>
      </w:r>
    </w:p>
  </w:comment>
  <w:comment w:id="40" w:author="Steve Barbeaux" w:date="2023-09-12T15:13:00Z" w:initials="SB">
    <w:p w14:paraId="3B21CBA1" w14:textId="1EB4D826" w:rsidR="005040AE" w:rsidRDefault="005040AE">
      <w:pPr>
        <w:pStyle w:val="CommentText"/>
      </w:pPr>
      <w:r>
        <w:rPr>
          <w:rStyle w:val="CommentReference"/>
        </w:rPr>
        <w:annotationRef/>
      </w:r>
      <w:proofErr w:type="spellStart"/>
      <w:r>
        <w:t>Helser</w:t>
      </w:r>
      <w:proofErr w:type="spellEnd"/>
      <w:r>
        <w:t xml:space="preserve"> has presented to the team on this and there is a publication coming out. This is really the only reason I explored the change in the model at all, well that and hoping it would speed up my model runs on my cruddy new computer. I likely would have scrapped it all together had my Model 23.1.0.h not had these additions. This is really a strawman that is bringing it to the attention of the team. </w:t>
      </w:r>
    </w:p>
  </w:comment>
  <w:comment w:id="41" w:author="Melissa.Haltuch" w:date="2023-09-12T12:18:00Z" w:initials="M">
    <w:p w14:paraId="51A38713" w14:textId="6AA8111D" w:rsidR="00913234" w:rsidRDefault="00913234">
      <w:pPr>
        <w:pStyle w:val="CommentText"/>
      </w:pPr>
      <w:r>
        <w:rPr>
          <w:rStyle w:val="CommentReference"/>
        </w:rPr>
        <w:annotationRef/>
      </w:r>
      <w:r>
        <w:t>Ah, ha, this is what I was looking for. Let’s talk about this. I would expect the number of modeled age groups to be larger than the number of data/observation age groups. Models with too few model ages can be bias.</w:t>
      </w:r>
    </w:p>
  </w:comment>
  <w:comment w:id="42" w:author="Steve Barbeaux" w:date="2023-09-12T15:17:00Z" w:initials="SB">
    <w:p w14:paraId="4EBD0122" w14:textId="37E43A78" w:rsidR="005040AE" w:rsidRDefault="005040AE">
      <w:pPr>
        <w:pStyle w:val="CommentText"/>
      </w:pPr>
      <w:r>
        <w:rPr>
          <w:rStyle w:val="CommentReference"/>
        </w:rPr>
        <w:annotationRef/>
      </w:r>
      <w:r>
        <w:t xml:space="preserve">I have a model with just this change in it, Model 23.1.0.f which isn’t presented as I had not considered it worthy for management due to just that problem. </w:t>
      </w:r>
    </w:p>
  </w:comment>
  <w:comment w:id="44" w:author="Melissa.Haltuch" w:date="2023-09-12T12:24:00Z" w:initials="M">
    <w:p w14:paraId="32F98896" w14:textId="009C8E65" w:rsidR="00913234" w:rsidRDefault="00913234">
      <w:pPr>
        <w:pStyle w:val="CommentText"/>
      </w:pPr>
      <w:r>
        <w:rPr>
          <w:rStyle w:val="CommentReference"/>
        </w:rPr>
        <w:annotationRef/>
      </w:r>
      <w:r>
        <w:t>When you discuss this be clear about which maximum age you a referring to as Synthesis has two.</w:t>
      </w:r>
    </w:p>
  </w:comment>
  <w:comment w:id="43" w:author="Melissa.Haltuch" w:date="2023-09-12T12:24:00Z" w:initials="M">
    <w:p w14:paraId="110F6A86" w14:textId="59AF2127" w:rsidR="00913234" w:rsidRDefault="00913234">
      <w:pPr>
        <w:pStyle w:val="CommentText"/>
      </w:pPr>
      <w:r>
        <w:rPr>
          <w:rStyle w:val="CommentReference"/>
        </w:rPr>
        <w:annotationRef/>
      </w:r>
      <w:r>
        <w:t>Consider back pocketing this issue for another year as this is work in progress.</w:t>
      </w:r>
    </w:p>
  </w:comment>
  <w:comment w:id="45" w:author="Melissa.Haltuch" w:date="2023-09-12T12:27:00Z" w:initials="M">
    <w:p w14:paraId="12B75129" w14:textId="1292D5D5" w:rsidR="00913234" w:rsidRDefault="00913234">
      <w:pPr>
        <w:pStyle w:val="CommentText"/>
      </w:pPr>
      <w:r>
        <w:rPr>
          <w:rStyle w:val="CommentReference"/>
        </w:rPr>
        <w:annotationRef/>
      </w:r>
      <w:r>
        <w:t>Discuss by how much, major or minor?</w:t>
      </w:r>
    </w:p>
  </w:comment>
  <w:comment w:id="60" w:author="Melissa.Haltuch" w:date="2023-09-12T12:31:00Z" w:initials="M">
    <w:p w14:paraId="09A21999" w14:textId="2A975B77" w:rsidR="00913234" w:rsidRDefault="00913234">
      <w:pPr>
        <w:pStyle w:val="CommentText"/>
      </w:pPr>
      <w:r>
        <w:rPr>
          <w:rStyle w:val="CommentReference"/>
        </w:rPr>
        <w:annotationRef/>
      </w:r>
      <w:r>
        <w:t>Forecasting should be a different section, not under the results for this set of model runs. Forecasts should use some recent time average of biological and selectivity parameters, usually 3 to 5 years, so yes, the current set up needs to be corrected.</w:t>
      </w:r>
    </w:p>
  </w:comment>
  <w:comment w:id="61" w:author="Steve Barbeaux" w:date="2023-09-12T15:42:00Z" w:initials="SB">
    <w:p w14:paraId="6F31BD35" w14:textId="496F6DE7" w:rsidR="008C55A6" w:rsidRDefault="008C55A6">
      <w:pPr>
        <w:pStyle w:val="CommentText"/>
      </w:pPr>
      <w:r>
        <w:rPr>
          <w:rStyle w:val="CommentReference"/>
        </w:rPr>
        <w:annotationRef/>
      </w:r>
      <w:r>
        <w:t>I agree, that is in general what I did, however it was found rather late that that wasn’t the case for this model and hence the mess up. Will be corrected for November.</w:t>
      </w:r>
    </w:p>
  </w:comment>
  <w:comment w:id="62" w:author="Melissa.Haltuch" w:date="2023-09-12T12:33:00Z" w:initials="M">
    <w:p w14:paraId="0B9CA32C" w14:textId="30E43285" w:rsidR="00913234" w:rsidRDefault="00913234">
      <w:pPr>
        <w:pStyle w:val="CommentText"/>
      </w:pPr>
      <w:r>
        <w:rPr>
          <w:rStyle w:val="CommentReference"/>
        </w:rPr>
        <w:annotationRef/>
      </w:r>
      <w:r>
        <w:t>Again, say how much. I would expect CAAL to improve the ability to fit the size at age data, can you show whether or not this is the case?</w:t>
      </w:r>
    </w:p>
  </w:comment>
  <w:comment w:id="70" w:author="Melissa.Haltuch" w:date="2023-09-12T12:50:00Z" w:initials="M">
    <w:p w14:paraId="52A407B0" w14:textId="47B21B70" w:rsidR="00913234" w:rsidRDefault="00913234">
      <w:pPr>
        <w:pStyle w:val="CommentText"/>
      </w:pPr>
      <w:r>
        <w:rPr>
          <w:rStyle w:val="CommentReference"/>
        </w:rPr>
        <w:annotationRef/>
      </w:r>
      <w:r>
        <w:t>I would stick to more neutral language.</w:t>
      </w:r>
    </w:p>
  </w:comment>
  <w:comment w:id="71" w:author="Melissa.Haltuch" w:date="2023-09-12T12:50:00Z" w:initials="M">
    <w:p w14:paraId="16D36145" w14:textId="3BDE4550" w:rsidR="00913234" w:rsidRDefault="00913234">
      <w:pPr>
        <w:pStyle w:val="CommentText"/>
      </w:pPr>
      <w:r>
        <w:rPr>
          <w:rStyle w:val="CommentReference"/>
        </w:rPr>
        <w:annotationRef/>
      </w:r>
      <w:r>
        <w:t>You just made a great case for using a prior on M, and have basically already done the work. Why not use this here rather than estimate M?</w:t>
      </w:r>
    </w:p>
  </w:comment>
  <w:comment w:id="72" w:author="Steve Barbeaux" w:date="2023-09-12T15:27:00Z" w:initials="SB">
    <w:p w14:paraId="74D06BAB" w14:textId="0897B6AF" w:rsidR="005C72D1" w:rsidRDefault="005C72D1">
      <w:pPr>
        <w:pStyle w:val="CommentText"/>
      </w:pPr>
      <w:r>
        <w:rPr>
          <w:rStyle w:val="CommentReference"/>
        </w:rPr>
        <w:annotationRef/>
      </w:r>
      <w:r>
        <w:t>Because I didn’t do that until about 4am on Sunday morning… wrote this before doing that.</w:t>
      </w:r>
    </w:p>
  </w:comment>
  <w:comment w:id="73" w:author="Melissa.Haltuch" w:date="2023-09-12T12:53:00Z" w:initials="M">
    <w:p w14:paraId="4E72690F" w14:textId="46D39965" w:rsidR="00913234" w:rsidRDefault="00913234">
      <w:pPr>
        <w:pStyle w:val="CommentText"/>
      </w:pPr>
      <w:r>
        <w:rPr>
          <w:rStyle w:val="CommentReference"/>
        </w:rPr>
        <w:annotationRef/>
      </w:r>
      <w:r>
        <w:t>This is also reasonable. I would make it clear to the reader what you want to do, either fix or estimate with a prior, and lead with that idea.</w:t>
      </w:r>
    </w:p>
  </w:comment>
  <w:comment w:id="74" w:author="Melissa.Haltuch" w:date="2023-09-12T12:52:00Z" w:initials="M">
    <w:p w14:paraId="4C22F2E5" w14:textId="59F9B956" w:rsidR="00913234" w:rsidRDefault="00913234">
      <w:pPr>
        <w:pStyle w:val="CommentText"/>
      </w:pPr>
      <w:r>
        <w:rPr>
          <w:rStyle w:val="CommentReference"/>
        </w:rPr>
        <w:annotationRef/>
      </w:r>
      <w:r>
        <w:t>This is essentially no change, I think you can make a stronger favorable statement.</w:t>
      </w:r>
    </w:p>
  </w:comment>
  <w:comment w:id="77" w:author="Melissa.Haltuch" w:date="2023-09-11T16:24:00Z" w:initials="M">
    <w:p w14:paraId="77CC82AA" w14:textId="77777777" w:rsidR="00913234" w:rsidRDefault="00913234">
      <w:pPr>
        <w:pStyle w:val="CommentText"/>
      </w:pPr>
      <w:r>
        <w:rPr>
          <w:rStyle w:val="CommentReference"/>
        </w:rPr>
        <w:annotationRef/>
      </w:r>
      <w:r>
        <w:t>What were the old age input Ns?</w:t>
      </w:r>
    </w:p>
  </w:comment>
  <w:comment w:id="78" w:author="Steve Barbeaux" w:date="2023-09-12T15:29:00Z" w:initials="SB">
    <w:p w14:paraId="14FA7B3E" w14:textId="7497939B" w:rsidR="005C72D1" w:rsidRDefault="005C72D1">
      <w:pPr>
        <w:pStyle w:val="CommentText"/>
      </w:pPr>
      <w:r>
        <w:rPr>
          <w:rStyle w:val="CommentReference"/>
        </w:rPr>
        <w:annotationRef/>
      </w:r>
      <w:r>
        <w:t>They were the same for the age and the length.</w:t>
      </w:r>
    </w:p>
  </w:comment>
  <w:comment w:id="81" w:author="Melissa.Haltuch" w:date="2023-09-11T16:25:00Z" w:initials="M">
    <w:p w14:paraId="7BBDB2C2" w14:textId="77777777" w:rsidR="00913234" w:rsidRDefault="00913234">
      <w:pPr>
        <w:pStyle w:val="CommentText"/>
      </w:pPr>
      <w:r>
        <w:rPr>
          <w:rStyle w:val="CommentReference"/>
        </w:rPr>
        <w:annotationRef/>
      </w:r>
      <w:r>
        <w:t>Can you add a summary of model changes to the caption or table?</w:t>
      </w:r>
    </w:p>
  </w:comment>
  <w:comment w:id="82" w:author="Steve Barbeaux" w:date="2023-09-12T15:30:00Z" w:initials="SB">
    <w:p w14:paraId="7606875C" w14:textId="5E0B94CA" w:rsidR="005C72D1" w:rsidRDefault="005C72D1">
      <w:pPr>
        <w:pStyle w:val="CommentText"/>
      </w:pPr>
      <w:r>
        <w:rPr>
          <w:rStyle w:val="CommentReference"/>
        </w:rPr>
        <w:annotationRef/>
      </w:r>
      <w:r>
        <w:t>That would make a seriously long caption… I could add another table describing the changes as we have in the text?</w:t>
      </w:r>
    </w:p>
  </w:comment>
  <w:comment w:id="103" w:author="Melissa.Haltuch" w:date="2023-09-11T21:33:00Z" w:initials="M">
    <w:p w14:paraId="4E4B8A04" w14:textId="0CE44654" w:rsidR="00913234" w:rsidRDefault="00913234">
      <w:pPr>
        <w:pStyle w:val="CommentText"/>
      </w:pPr>
      <w:bookmarkStart w:id="105" w:name="_GoBack"/>
      <w:bookmarkEnd w:id="105"/>
      <w:r>
        <w:rPr>
          <w:rStyle w:val="CommentReference"/>
        </w:rPr>
        <w:annotationRef/>
      </w:r>
      <w:r>
        <w:t>Why is the ABC shaded out?</w:t>
      </w:r>
    </w:p>
  </w:comment>
  <w:comment w:id="104" w:author="Steve Barbeaux" w:date="2023-09-12T15:31:00Z" w:initials="SB">
    <w:p w14:paraId="7D57F1E8" w14:textId="2AE8BF9B" w:rsidR="005C72D1" w:rsidRDefault="005C72D1">
      <w:pPr>
        <w:pStyle w:val="CommentText"/>
      </w:pPr>
      <w:r>
        <w:rPr>
          <w:rStyle w:val="CommentReference"/>
        </w:rPr>
        <w:annotationRef/>
      </w:r>
      <w:r>
        <w:t xml:space="preserve">Because the </w:t>
      </w:r>
      <w:proofErr w:type="spellStart"/>
      <w:r>
        <w:t>abc</w:t>
      </w:r>
      <w:proofErr w:type="spellEnd"/>
      <w:r>
        <w:t xml:space="preserve"> </w:t>
      </w:r>
      <w:proofErr w:type="gramStart"/>
      <w:r>
        <w:t>is  a</w:t>
      </w:r>
      <w:proofErr w:type="gramEnd"/>
      <w:r>
        <w:t xml:space="preserve"> projection based on the cruddy weights at age projected for this model in error… described in the text.</w:t>
      </w:r>
    </w:p>
  </w:comment>
  <w:comment w:id="115" w:author="Melissa.Haltuch" w:date="2023-09-11T21:40:00Z" w:initials="M">
    <w:p w14:paraId="1C2D12E0" w14:textId="52BD10B6" w:rsidR="00913234" w:rsidRDefault="00913234">
      <w:pPr>
        <w:pStyle w:val="CommentText"/>
      </w:pPr>
      <w:r>
        <w:rPr>
          <w:rStyle w:val="CommentReference"/>
        </w:rPr>
        <w:annotationRef/>
      </w:r>
      <w:r>
        <w:t>Remind me what the justification is for annually varying selectivity. There are a lot of parameters here!</w:t>
      </w:r>
    </w:p>
  </w:comment>
  <w:comment w:id="117" w:author="Melissa.Haltuch" w:date="2023-09-11T21:41:00Z" w:initials="M">
    <w:p w14:paraId="6810A224" w14:textId="2D5F2988" w:rsidR="00913234" w:rsidRDefault="00913234">
      <w:pPr>
        <w:pStyle w:val="CommentText"/>
      </w:pPr>
      <w:r>
        <w:rPr>
          <w:rStyle w:val="CommentReference"/>
        </w:rPr>
        <w:annotationRef/>
      </w:r>
      <w:r>
        <w:t>What do these fits look like with simplified selectivity, this could be overfitting the survey.</w:t>
      </w:r>
    </w:p>
  </w:comment>
  <w:comment w:id="118" w:author="Steve Barbeaux" w:date="2023-09-12T14:35:00Z" w:initials="SB">
    <w:p w14:paraId="4E7A20BB" w14:textId="0E204B15" w:rsidR="00C9302C" w:rsidRDefault="00C9302C">
      <w:pPr>
        <w:pStyle w:val="CommentText"/>
      </w:pPr>
      <w:r>
        <w:rPr>
          <w:rStyle w:val="CommentReference"/>
        </w:rPr>
        <w:annotationRef/>
      </w:r>
      <w:r>
        <w:t xml:space="preserve">Model </w:t>
      </w:r>
      <w:proofErr w:type="gramStart"/>
      <w:r>
        <w:t>23.1.0.a  and</w:t>
      </w:r>
      <w:proofErr w:type="gramEnd"/>
      <w:r>
        <w:t xml:space="preserve"> Model 23.1.0.b have rather simplified double normal and no annually varying parameters. Addition of varying growth improves the fit a bit.</w:t>
      </w:r>
    </w:p>
  </w:comment>
  <w:comment w:id="120" w:author="Melissa.Haltuch" w:date="2023-09-11T21:42:00Z" w:initials="M">
    <w:p w14:paraId="5857D710" w14:textId="620570AB" w:rsidR="00913234" w:rsidRDefault="00913234">
      <w:pPr>
        <w:pStyle w:val="CommentText"/>
      </w:pPr>
      <w:r>
        <w:rPr>
          <w:rStyle w:val="CommentReference"/>
        </w:rPr>
        <w:annotationRef/>
      </w:r>
      <w:r>
        <w:t>It’s not great to see a bimodal pattern here, as one of these modes is likely ‘wrong’. Lets think about this more when we have more time.</w:t>
      </w:r>
    </w:p>
  </w:comment>
  <w:comment w:id="121" w:author="Steve Barbeaux" w:date="2023-09-12T14:38:00Z" w:initials="SB">
    <w:p w14:paraId="07ED0E38" w14:textId="1E8578DF" w:rsidR="00C9302C" w:rsidRDefault="00C9302C">
      <w:pPr>
        <w:pStyle w:val="CommentText"/>
      </w:pPr>
      <w:r>
        <w:rPr>
          <w:rStyle w:val="CommentReference"/>
        </w:rPr>
        <w:annotationRef/>
      </w:r>
      <w:r>
        <w:t>Yes both models are likely wrong… The bimodality is created by the addition of annually varying growth, particularly the Richards parameter which allows steeper growth.</w:t>
      </w:r>
    </w:p>
  </w:comment>
  <w:comment w:id="126" w:author="Melissa.Haltuch" w:date="2023-09-11T21:48:00Z" w:initials="M">
    <w:p w14:paraId="5BD29518" w14:textId="02135B9F" w:rsidR="00913234" w:rsidRDefault="00913234">
      <w:pPr>
        <w:pStyle w:val="CommentText"/>
      </w:pPr>
      <w:r>
        <w:rPr>
          <w:rStyle w:val="CommentReference"/>
        </w:rPr>
        <w:annotationRef/>
      </w:r>
      <w:r>
        <w:t xml:space="preserve">I expect that you know this, there are a lot of </w:t>
      </w:r>
      <w:proofErr w:type="spellStart"/>
      <w:r>
        <w:t>unconverged</w:t>
      </w:r>
      <w:proofErr w:type="spellEnd"/>
      <w:r>
        <w:t xml:space="preserve"> models here. I suggest making sure that you discuss model stability between these runs.</w:t>
      </w:r>
    </w:p>
  </w:comment>
  <w:comment w:id="127" w:author="Steve Barbeaux" w:date="2023-09-12T14:39:00Z" w:initials="SB">
    <w:p w14:paraId="2E5B02F1" w14:textId="79582682" w:rsidR="00AA6583" w:rsidRDefault="00AA6583">
      <w:pPr>
        <w:pStyle w:val="CommentText"/>
      </w:pPr>
      <w:r>
        <w:rPr>
          <w:rStyle w:val="CommentReference"/>
        </w:rPr>
        <w:annotationRef/>
      </w:r>
      <w:r>
        <w:t xml:space="preserve">They are actually ‘converged’ in that the Hessian is proper, but converged on local minima. </w:t>
      </w:r>
    </w:p>
  </w:comment>
  <w:comment w:id="131" w:author="Melissa.Haltuch" w:date="2023-09-11T21:46:00Z" w:initials="M">
    <w:p w14:paraId="6E9BB823" w14:textId="6A2D02D5" w:rsidR="00913234" w:rsidRDefault="00913234">
      <w:pPr>
        <w:pStyle w:val="CommentText"/>
      </w:pPr>
      <w:r>
        <w:rPr>
          <w:rStyle w:val="CommentReference"/>
        </w:rPr>
        <w:annotationRef/>
      </w:r>
      <w:r>
        <w:t>These would be easier to compare if they all had the same Y axis, I don’t think the y axes need to go above 10 as we are really interested in change from 0 to ~2 units.</w:t>
      </w:r>
    </w:p>
  </w:comment>
  <w:comment w:id="132" w:author="Melissa.Haltuch" w:date="2023-09-11T21:46:00Z" w:initials="M">
    <w:p w14:paraId="251AAE4E" w14:textId="5A4913E0" w:rsidR="00913234" w:rsidRDefault="00913234">
      <w:pPr>
        <w:pStyle w:val="CommentText"/>
      </w:pPr>
      <w:r>
        <w:rPr>
          <w:rStyle w:val="CommentReference"/>
        </w:rPr>
        <w:annotationRef/>
      </w:r>
    </w:p>
  </w:comment>
  <w:comment w:id="133" w:author="Steve Barbeaux" w:date="2023-09-12T14:41:00Z" w:initials="SB">
    <w:p w14:paraId="45CA489B" w14:textId="2E3FEF8F" w:rsidR="00AA6583" w:rsidRDefault="00AA6583">
      <w:pPr>
        <w:pStyle w:val="CommentText"/>
      </w:pPr>
      <w:r>
        <w:rPr>
          <w:rStyle w:val="CommentReference"/>
        </w:rPr>
        <w:annotationRef/>
      </w:r>
      <w:proofErr w:type="gramStart"/>
      <w:r>
        <w:t>Except  for</w:t>
      </w:r>
      <w:proofErr w:type="gramEnd"/>
      <w:r>
        <w:t xml:space="preserve"> those models with DM, I am not sure we can assume the likelihoods are the same in the objective function for the DM and the 2 LL rule likely doesn’t hold true.</w:t>
      </w:r>
    </w:p>
  </w:comment>
  <w:comment w:id="142" w:author="Melissa.Haltuch" w:date="2023-09-11T21:55:00Z" w:initials="M">
    <w:p w14:paraId="6DF5B062" w14:textId="55725D59" w:rsidR="00913234" w:rsidRDefault="00913234">
      <w:pPr>
        <w:pStyle w:val="CommentText"/>
      </w:pPr>
      <w:r>
        <w:rPr>
          <w:rStyle w:val="CommentReference"/>
        </w:rPr>
        <w:annotationRef/>
      </w:r>
      <w:r>
        <w:t>I am surprised to see a lot of years missing length comps here for the survey, what’s going on?</w:t>
      </w:r>
    </w:p>
  </w:comment>
  <w:comment w:id="143" w:author="Steve Barbeaux" w:date="2023-09-12T15:32:00Z" w:initials="SB">
    <w:p w14:paraId="3E0B774C" w14:textId="6D832B9B" w:rsidR="005C72D1" w:rsidRDefault="005C72D1">
      <w:pPr>
        <w:pStyle w:val="CommentText"/>
      </w:pPr>
      <w:r>
        <w:rPr>
          <w:rStyle w:val="CommentReference"/>
        </w:rPr>
        <w:annotationRef/>
      </w:r>
      <w:r>
        <w:t>Took out the duplicates for better or worse…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AE5089" w15:done="0"/>
  <w15:commentEx w15:paraId="4558234F" w15:paraIdParent="5FAE5089" w15:done="0"/>
  <w15:commentEx w15:paraId="196E4C5B" w15:done="0"/>
  <w15:commentEx w15:paraId="7A0F8A8D" w15:paraIdParent="196E4C5B" w15:done="0"/>
  <w15:commentEx w15:paraId="45F164C1" w15:done="0"/>
  <w15:commentEx w15:paraId="23F0E45B" w15:paraIdParent="45F164C1" w15:done="0"/>
  <w15:commentEx w15:paraId="438ECD7F" w15:done="0"/>
  <w15:commentEx w15:paraId="1BB6653B" w15:paraIdParent="438ECD7F" w15:done="0"/>
  <w15:commentEx w15:paraId="0CACBDD8" w15:paraIdParent="438ECD7F" w15:done="0"/>
  <w15:commentEx w15:paraId="44F17E5C" w15:paraIdParent="438ECD7F" w15:done="0"/>
  <w15:commentEx w15:paraId="02495B86" w15:done="0"/>
  <w15:commentEx w15:paraId="6A6DCED5" w15:paraIdParent="02495B86" w15:done="0"/>
  <w15:commentEx w15:paraId="25CB8B9D" w15:done="0"/>
  <w15:commentEx w15:paraId="605CF293" w15:paraIdParent="25CB8B9D" w15:done="0"/>
  <w15:commentEx w15:paraId="18CEAC92" w15:done="0"/>
  <w15:commentEx w15:paraId="59E3AAF9" w15:paraIdParent="18CEAC92" w15:done="0"/>
  <w15:commentEx w15:paraId="1D77BD53" w15:done="0"/>
  <w15:commentEx w15:paraId="30787575" w15:paraIdParent="1D77BD53" w15:done="0"/>
  <w15:commentEx w15:paraId="050E7B38" w15:done="0"/>
  <w15:commentEx w15:paraId="03AB178F" w15:paraIdParent="050E7B38" w15:done="0"/>
  <w15:commentEx w15:paraId="65E65B7A" w15:done="0"/>
  <w15:commentEx w15:paraId="2639E8CE" w15:paraIdParent="65E65B7A" w15:done="0"/>
  <w15:commentEx w15:paraId="41B34DAB" w15:done="0"/>
  <w15:commentEx w15:paraId="5B3444A3" w15:paraIdParent="41B34DAB" w15:done="0"/>
  <w15:commentEx w15:paraId="58AD25AD" w15:done="0"/>
  <w15:commentEx w15:paraId="5CE1B0C9" w15:paraIdParent="58AD25AD" w15:done="0"/>
  <w15:commentEx w15:paraId="3898212B" w15:done="0"/>
  <w15:commentEx w15:paraId="0EC2FE56" w15:paraIdParent="3898212B" w15:done="0"/>
  <w15:commentEx w15:paraId="005924EF" w15:done="0"/>
  <w15:commentEx w15:paraId="051C6E36" w15:done="0"/>
  <w15:commentEx w15:paraId="5520F542" w15:paraIdParent="051C6E36" w15:done="0"/>
  <w15:commentEx w15:paraId="09251375" w15:done="0"/>
  <w15:commentEx w15:paraId="41E4BCFB" w15:paraIdParent="09251375" w15:done="0"/>
  <w15:commentEx w15:paraId="71CE4E42" w15:done="0"/>
  <w15:commentEx w15:paraId="4F14E024" w15:paraIdParent="71CE4E42" w15:done="0"/>
  <w15:commentEx w15:paraId="2E8B64A0" w15:done="0"/>
  <w15:commentEx w15:paraId="3B061E93" w15:paraIdParent="2E8B64A0" w15:done="0"/>
  <w15:commentEx w15:paraId="54FFA925" w15:done="0"/>
  <w15:commentEx w15:paraId="4267533B" w15:paraIdParent="54FFA925" w15:done="0"/>
  <w15:commentEx w15:paraId="7D0F8F3B" w15:done="0"/>
  <w15:commentEx w15:paraId="3B21CBA1" w15:paraIdParent="7D0F8F3B" w15:done="0"/>
  <w15:commentEx w15:paraId="51A38713" w15:done="0"/>
  <w15:commentEx w15:paraId="4EBD0122" w15:paraIdParent="51A38713" w15:done="0"/>
  <w15:commentEx w15:paraId="32F98896" w15:done="0"/>
  <w15:commentEx w15:paraId="110F6A86" w15:done="0"/>
  <w15:commentEx w15:paraId="12B75129" w15:done="0"/>
  <w15:commentEx w15:paraId="09A21999" w15:done="0"/>
  <w15:commentEx w15:paraId="6F31BD35" w15:paraIdParent="09A21999" w15:done="0"/>
  <w15:commentEx w15:paraId="0B9CA32C" w15:done="0"/>
  <w15:commentEx w15:paraId="52A407B0" w15:done="0"/>
  <w15:commentEx w15:paraId="16D36145" w15:done="0"/>
  <w15:commentEx w15:paraId="74D06BAB" w15:paraIdParent="16D36145" w15:done="0"/>
  <w15:commentEx w15:paraId="4E72690F" w15:done="0"/>
  <w15:commentEx w15:paraId="4C22F2E5" w15:done="0"/>
  <w15:commentEx w15:paraId="77CC82AA" w15:done="0"/>
  <w15:commentEx w15:paraId="14FA7B3E" w15:paraIdParent="77CC82AA" w15:done="0"/>
  <w15:commentEx w15:paraId="7BBDB2C2" w15:done="0"/>
  <w15:commentEx w15:paraId="7606875C" w15:paraIdParent="7BBDB2C2" w15:done="0"/>
  <w15:commentEx w15:paraId="4E4B8A04" w15:done="0"/>
  <w15:commentEx w15:paraId="7D57F1E8" w15:paraIdParent="4E4B8A04" w15:done="0"/>
  <w15:commentEx w15:paraId="1C2D12E0" w15:done="0"/>
  <w15:commentEx w15:paraId="6810A224" w15:done="0"/>
  <w15:commentEx w15:paraId="4E7A20BB" w15:paraIdParent="6810A224" w15:done="0"/>
  <w15:commentEx w15:paraId="5857D710" w15:done="0"/>
  <w15:commentEx w15:paraId="07ED0E38" w15:paraIdParent="5857D710" w15:done="0"/>
  <w15:commentEx w15:paraId="5BD29518" w15:done="0"/>
  <w15:commentEx w15:paraId="2E5B02F1" w15:paraIdParent="5BD29518" w15:done="0"/>
  <w15:commentEx w15:paraId="6E9BB823" w15:done="0"/>
  <w15:commentEx w15:paraId="251AAE4E" w15:paraIdParent="6E9BB823" w15:done="0"/>
  <w15:commentEx w15:paraId="45CA489B" w15:paraIdParent="6E9BB823" w15:done="0"/>
  <w15:commentEx w15:paraId="6DF5B062" w15:done="0"/>
  <w15:commentEx w15:paraId="3E0B774C" w15:paraIdParent="6DF5B0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AE5089" w16cid:durableId="28AAA3CE"/>
  <w16cid:commentId w16cid:paraId="196E4C5B" w16cid:durableId="28AAA415"/>
  <w16cid:commentId w16cid:paraId="3ECF80A3" w16cid:durableId="28AAA453"/>
  <w16cid:commentId w16cid:paraId="3B25A728" w16cid:durableId="28AAA4DB"/>
  <w16cid:commentId w16cid:paraId="7523F4E3" w16cid:durableId="28AAA8BA"/>
  <w16cid:commentId w16cid:paraId="67DBF805" w16cid:durableId="28AAAB9F"/>
  <w16cid:commentId w16cid:paraId="45F164C1" w16cid:durableId="28AAAC35"/>
  <w16cid:commentId w16cid:paraId="438ECD7F" w16cid:durableId="28AAAC83"/>
  <w16cid:commentId w16cid:paraId="1BB6653B" w16cid:durableId="28AAAC84"/>
  <w16cid:commentId w16cid:paraId="0CACBDD8" w16cid:durableId="28AAAC85"/>
  <w16cid:commentId w16cid:paraId="02495B86" w16cid:durableId="28AAACF3"/>
  <w16cid:commentId w16cid:paraId="4E64896F" w16cid:durableId="28AAAFAE"/>
  <w16cid:commentId w16cid:paraId="25CB8B9D" w16cid:durableId="28AAAFD8"/>
  <w16cid:commentId w16cid:paraId="267CC764" w16cid:durableId="28AAB026"/>
  <w16cid:commentId w16cid:paraId="18CEAC92" w16cid:durableId="28AAB09B"/>
  <w16cid:commentId w16cid:paraId="48AF3FAB" w16cid:durableId="28AAB11A"/>
  <w16cid:commentId w16cid:paraId="774AEF2B" w16cid:durableId="28AAB151"/>
  <w16cid:commentId w16cid:paraId="0F02E3B4" w16cid:durableId="28AAB1AB"/>
  <w16cid:commentId w16cid:paraId="1D77BD53" w16cid:durableId="28AAB246"/>
  <w16cid:commentId w16cid:paraId="0166411F" w16cid:durableId="28AAB1F8"/>
  <w16cid:commentId w16cid:paraId="050E7B38" w16cid:durableId="28AAC360"/>
  <w16cid:commentId w16cid:paraId="56616F6F" w16cid:durableId="28AAC3C0"/>
  <w16cid:commentId w16cid:paraId="65E65B7A" w16cid:durableId="28AAC48B"/>
  <w16cid:commentId w16cid:paraId="41B34DAB" w16cid:durableId="28AAC4A8"/>
  <w16cid:commentId w16cid:paraId="58AD25AD" w16cid:durableId="28AAC51B"/>
  <w16cid:commentId w16cid:paraId="7A3DCE4B" w16cid:durableId="28AAC567"/>
  <w16cid:commentId w16cid:paraId="3898212B" w16cid:durableId="28AAC642"/>
  <w16cid:commentId w16cid:paraId="005924EF" w16cid:durableId="28AAC70A"/>
  <w16cid:commentId w16cid:paraId="051C6E36" w16cid:durableId="28AAC6E7"/>
  <w16cid:commentId w16cid:paraId="09251375" w16cid:durableId="28AAC73D"/>
  <w16cid:commentId w16cid:paraId="497A9AC8" w16cid:durableId="28AAC85A"/>
  <w16cid:commentId w16cid:paraId="71CE4E42" w16cid:durableId="28AAC961"/>
  <w16cid:commentId w16cid:paraId="2E8B64A0" w16cid:durableId="28AAC9A8"/>
  <w16cid:commentId w16cid:paraId="54FFA925" w16cid:durableId="28AACBA8"/>
  <w16cid:commentId w16cid:paraId="60EC4532" w16cid:durableId="28AACBD6"/>
  <w16cid:commentId w16cid:paraId="0B3B56C9" w16cid:durableId="28AACBFD"/>
  <w16cid:commentId w16cid:paraId="7D0F8F3B" w16cid:durableId="28AACC58"/>
  <w16cid:commentId w16cid:paraId="51A38713" w16cid:durableId="28AAD5AA"/>
  <w16cid:commentId w16cid:paraId="4CA5885C" w16cid:durableId="28AAD698"/>
  <w16cid:commentId w16cid:paraId="32F98896" w16cid:durableId="28AAD6E6"/>
  <w16cid:commentId w16cid:paraId="110F6A86" w16cid:durableId="28AAD70C"/>
  <w16cid:commentId w16cid:paraId="12B75129" w16cid:durableId="28AAD7C6"/>
  <w16cid:commentId w16cid:paraId="09A21999" w16cid:durableId="28AAD8B9"/>
  <w16cid:commentId w16cid:paraId="0B9CA32C" w16cid:durableId="28AAD91E"/>
  <w16cid:commentId w16cid:paraId="6F09B3E4" w16cid:durableId="28AAD964"/>
  <w16cid:commentId w16cid:paraId="64B0EF62" w16cid:durableId="28AAD9C5"/>
  <w16cid:commentId w16cid:paraId="48406C3B" w16cid:durableId="28AADC18"/>
  <w16cid:commentId w16cid:paraId="7535966D" w16cid:durableId="28AADC4E"/>
  <w16cid:commentId w16cid:paraId="7E031B4C" w16cid:durableId="28AADCF2"/>
  <w16cid:commentId w16cid:paraId="52A407B0" w16cid:durableId="28AADD20"/>
  <w16cid:commentId w16cid:paraId="16D36145" w16cid:durableId="28AADD30"/>
  <w16cid:commentId w16cid:paraId="4E72690F" w16cid:durableId="28AADDC6"/>
  <w16cid:commentId w16cid:paraId="4C22F2E5" w16cid:durableId="28AADD91"/>
  <w16cid:commentId w16cid:paraId="77CC82AA" w16cid:durableId="28A9BDA5"/>
  <w16cid:commentId w16cid:paraId="7BBDB2C2" w16cid:durableId="28A9BDFE"/>
  <w16cid:commentId w16cid:paraId="4E4B8A04" w16cid:durableId="28AA0646"/>
  <w16cid:commentId w16cid:paraId="1C2D12E0" w16cid:durableId="28AA07D5"/>
  <w16cid:commentId w16cid:paraId="6810A224" w16cid:durableId="28AA081F"/>
  <w16cid:commentId w16cid:paraId="5857D710" w16cid:durableId="28AA0856"/>
  <w16cid:commentId w16cid:paraId="5BD29518" w16cid:durableId="28AA0995"/>
  <w16cid:commentId w16cid:paraId="6E9BB823" w16cid:durableId="28AA091E"/>
  <w16cid:commentId w16cid:paraId="251AAE4E" w16cid:durableId="28AA0950"/>
  <w16cid:commentId w16cid:paraId="6DF5B062" w16cid:durableId="28AA0B4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lissa.Haltuch">
    <w15:presenceInfo w15:providerId="None" w15:userId="Melissa.Haltuch"/>
  </w15:person>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82CCB"/>
    <w:rsid w:val="000955CA"/>
    <w:rsid w:val="000B0E58"/>
    <w:rsid w:val="000C3836"/>
    <w:rsid w:val="000C484F"/>
    <w:rsid w:val="000C4856"/>
    <w:rsid w:val="000C5099"/>
    <w:rsid w:val="000C5133"/>
    <w:rsid w:val="000D30AC"/>
    <w:rsid w:val="000E20F0"/>
    <w:rsid w:val="000E3319"/>
    <w:rsid w:val="000E4536"/>
    <w:rsid w:val="000E503E"/>
    <w:rsid w:val="000F2978"/>
    <w:rsid w:val="0010017B"/>
    <w:rsid w:val="00106517"/>
    <w:rsid w:val="00106C64"/>
    <w:rsid w:val="001152EC"/>
    <w:rsid w:val="00131199"/>
    <w:rsid w:val="0014291E"/>
    <w:rsid w:val="00161825"/>
    <w:rsid w:val="00165982"/>
    <w:rsid w:val="0016606E"/>
    <w:rsid w:val="001708C1"/>
    <w:rsid w:val="00172839"/>
    <w:rsid w:val="00175588"/>
    <w:rsid w:val="00180B1D"/>
    <w:rsid w:val="0018518C"/>
    <w:rsid w:val="00186F2A"/>
    <w:rsid w:val="00187389"/>
    <w:rsid w:val="00194C2B"/>
    <w:rsid w:val="001B1B9D"/>
    <w:rsid w:val="001B7443"/>
    <w:rsid w:val="001C1BA6"/>
    <w:rsid w:val="001D33B4"/>
    <w:rsid w:val="001E6582"/>
    <w:rsid w:val="001E6E1C"/>
    <w:rsid w:val="001F14ED"/>
    <w:rsid w:val="001F1694"/>
    <w:rsid w:val="0020748B"/>
    <w:rsid w:val="0022042B"/>
    <w:rsid w:val="00224C7E"/>
    <w:rsid w:val="00226056"/>
    <w:rsid w:val="00226128"/>
    <w:rsid w:val="00236427"/>
    <w:rsid w:val="0024523F"/>
    <w:rsid w:val="002551CA"/>
    <w:rsid w:val="0026197E"/>
    <w:rsid w:val="00262684"/>
    <w:rsid w:val="00277849"/>
    <w:rsid w:val="0028662A"/>
    <w:rsid w:val="002A1F1E"/>
    <w:rsid w:val="002A2C4D"/>
    <w:rsid w:val="002A764E"/>
    <w:rsid w:val="002B16A0"/>
    <w:rsid w:val="002B26E0"/>
    <w:rsid w:val="002D1B5D"/>
    <w:rsid w:val="002D3ED7"/>
    <w:rsid w:val="002D6095"/>
    <w:rsid w:val="002D6CAB"/>
    <w:rsid w:val="002D7BF9"/>
    <w:rsid w:val="002E05CE"/>
    <w:rsid w:val="002E0B3C"/>
    <w:rsid w:val="002E231F"/>
    <w:rsid w:val="002F336E"/>
    <w:rsid w:val="002F3637"/>
    <w:rsid w:val="002F74F8"/>
    <w:rsid w:val="003007D6"/>
    <w:rsid w:val="003034DC"/>
    <w:rsid w:val="00305EE8"/>
    <w:rsid w:val="00310ACE"/>
    <w:rsid w:val="00312926"/>
    <w:rsid w:val="00313055"/>
    <w:rsid w:val="0031453A"/>
    <w:rsid w:val="0032371B"/>
    <w:rsid w:val="00330B51"/>
    <w:rsid w:val="003332EB"/>
    <w:rsid w:val="00336266"/>
    <w:rsid w:val="00336275"/>
    <w:rsid w:val="00337745"/>
    <w:rsid w:val="0034083C"/>
    <w:rsid w:val="00345EDE"/>
    <w:rsid w:val="003473C1"/>
    <w:rsid w:val="0035067A"/>
    <w:rsid w:val="003511EA"/>
    <w:rsid w:val="00353139"/>
    <w:rsid w:val="00354EED"/>
    <w:rsid w:val="00362669"/>
    <w:rsid w:val="00376C9E"/>
    <w:rsid w:val="00383D67"/>
    <w:rsid w:val="003862D4"/>
    <w:rsid w:val="00386EEF"/>
    <w:rsid w:val="003946B0"/>
    <w:rsid w:val="00394E1C"/>
    <w:rsid w:val="003A0F05"/>
    <w:rsid w:val="003A77F3"/>
    <w:rsid w:val="003B5865"/>
    <w:rsid w:val="003C71B4"/>
    <w:rsid w:val="003D30B8"/>
    <w:rsid w:val="003D45DA"/>
    <w:rsid w:val="003E2C0E"/>
    <w:rsid w:val="003E4730"/>
    <w:rsid w:val="003F1160"/>
    <w:rsid w:val="003F4857"/>
    <w:rsid w:val="0040176C"/>
    <w:rsid w:val="00404421"/>
    <w:rsid w:val="00410174"/>
    <w:rsid w:val="00417513"/>
    <w:rsid w:val="00423AE4"/>
    <w:rsid w:val="00423E69"/>
    <w:rsid w:val="00425826"/>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3919"/>
    <w:rsid w:val="004A6128"/>
    <w:rsid w:val="004A67C9"/>
    <w:rsid w:val="004B073F"/>
    <w:rsid w:val="004B0CCC"/>
    <w:rsid w:val="004B3EFE"/>
    <w:rsid w:val="004B75A4"/>
    <w:rsid w:val="004C076D"/>
    <w:rsid w:val="004D2D47"/>
    <w:rsid w:val="004E22EE"/>
    <w:rsid w:val="004E3ED9"/>
    <w:rsid w:val="004E4812"/>
    <w:rsid w:val="004E5D9C"/>
    <w:rsid w:val="004E7ECC"/>
    <w:rsid w:val="004F0C0A"/>
    <w:rsid w:val="004F555B"/>
    <w:rsid w:val="00501F87"/>
    <w:rsid w:val="005040AE"/>
    <w:rsid w:val="005131C5"/>
    <w:rsid w:val="005154D4"/>
    <w:rsid w:val="00517DE3"/>
    <w:rsid w:val="00531A39"/>
    <w:rsid w:val="00542AC1"/>
    <w:rsid w:val="00550C3D"/>
    <w:rsid w:val="005540ED"/>
    <w:rsid w:val="00557FE7"/>
    <w:rsid w:val="005615E5"/>
    <w:rsid w:val="00562697"/>
    <w:rsid w:val="0056704B"/>
    <w:rsid w:val="00572AC4"/>
    <w:rsid w:val="00597551"/>
    <w:rsid w:val="005A458D"/>
    <w:rsid w:val="005A66B7"/>
    <w:rsid w:val="005B0918"/>
    <w:rsid w:val="005B3CFF"/>
    <w:rsid w:val="005C72D1"/>
    <w:rsid w:val="005D69D8"/>
    <w:rsid w:val="005D6D1E"/>
    <w:rsid w:val="005E12F4"/>
    <w:rsid w:val="005F1AFD"/>
    <w:rsid w:val="005F4BF4"/>
    <w:rsid w:val="006031B4"/>
    <w:rsid w:val="006071CA"/>
    <w:rsid w:val="00610F45"/>
    <w:rsid w:val="00612B8A"/>
    <w:rsid w:val="006148DC"/>
    <w:rsid w:val="00620DC3"/>
    <w:rsid w:val="00623E1E"/>
    <w:rsid w:val="00624AA7"/>
    <w:rsid w:val="00632FA6"/>
    <w:rsid w:val="0063378C"/>
    <w:rsid w:val="006635B4"/>
    <w:rsid w:val="00666929"/>
    <w:rsid w:val="006733E6"/>
    <w:rsid w:val="006800E4"/>
    <w:rsid w:val="00685442"/>
    <w:rsid w:val="00694A77"/>
    <w:rsid w:val="006B11E4"/>
    <w:rsid w:val="006B16EF"/>
    <w:rsid w:val="006B6112"/>
    <w:rsid w:val="006C2441"/>
    <w:rsid w:val="006C495E"/>
    <w:rsid w:val="006D22FF"/>
    <w:rsid w:val="006D48F7"/>
    <w:rsid w:val="006F16B4"/>
    <w:rsid w:val="006F3522"/>
    <w:rsid w:val="006F4032"/>
    <w:rsid w:val="00707D1B"/>
    <w:rsid w:val="00711BD3"/>
    <w:rsid w:val="00715139"/>
    <w:rsid w:val="007226C0"/>
    <w:rsid w:val="00723AA3"/>
    <w:rsid w:val="00741A4D"/>
    <w:rsid w:val="007454E2"/>
    <w:rsid w:val="007465AD"/>
    <w:rsid w:val="00751028"/>
    <w:rsid w:val="007553AE"/>
    <w:rsid w:val="00761027"/>
    <w:rsid w:val="007636F6"/>
    <w:rsid w:val="00767BB7"/>
    <w:rsid w:val="007713C0"/>
    <w:rsid w:val="007740C2"/>
    <w:rsid w:val="00774280"/>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03DCA"/>
    <w:rsid w:val="00822159"/>
    <w:rsid w:val="00823B1F"/>
    <w:rsid w:val="00841AAD"/>
    <w:rsid w:val="008437BF"/>
    <w:rsid w:val="00850840"/>
    <w:rsid w:val="0085184D"/>
    <w:rsid w:val="00852497"/>
    <w:rsid w:val="008632C3"/>
    <w:rsid w:val="008656D2"/>
    <w:rsid w:val="0087154C"/>
    <w:rsid w:val="008876FC"/>
    <w:rsid w:val="008918A5"/>
    <w:rsid w:val="008A31E8"/>
    <w:rsid w:val="008C464B"/>
    <w:rsid w:val="008C55A6"/>
    <w:rsid w:val="008C63B6"/>
    <w:rsid w:val="008C6A2C"/>
    <w:rsid w:val="008D10AB"/>
    <w:rsid w:val="008D2424"/>
    <w:rsid w:val="008D2927"/>
    <w:rsid w:val="008E4ACD"/>
    <w:rsid w:val="008E5E0A"/>
    <w:rsid w:val="00904BB9"/>
    <w:rsid w:val="0090614F"/>
    <w:rsid w:val="00906E5B"/>
    <w:rsid w:val="00913234"/>
    <w:rsid w:val="0091400D"/>
    <w:rsid w:val="009165C0"/>
    <w:rsid w:val="00927B6A"/>
    <w:rsid w:val="0093019C"/>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090A"/>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654BC"/>
    <w:rsid w:val="00A73443"/>
    <w:rsid w:val="00A74926"/>
    <w:rsid w:val="00A804DA"/>
    <w:rsid w:val="00A814EA"/>
    <w:rsid w:val="00A970F0"/>
    <w:rsid w:val="00AA6583"/>
    <w:rsid w:val="00AB2C9C"/>
    <w:rsid w:val="00AC09FA"/>
    <w:rsid w:val="00AC4CB8"/>
    <w:rsid w:val="00AD527C"/>
    <w:rsid w:val="00AD5A9E"/>
    <w:rsid w:val="00AD7256"/>
    <w:rsid w:val="00AE63F2"/>
    <w:rsid w:val="00AF3054"/>
    <w:rsid w:val="00B01B77"/>
    <w:rsid w:val="00B23A39"/>
    <w:rsid w:val="00B27A5A"/>
    <w:rsid w:val="00B327A2"/>
    <w:rsid w:val="00B369FF"/>
    <w:rsid w:val="00B537E2"/>
    <w:rsid w:val="00B56591"/>
    <w:rsid w:val="00B625D9"/>
    <w:rsid w:val="00B66911"/>
    <w:rsid w:val="00B706C1"/>
    <w:rsid w:val="00B71D50"/>
    <w:rsid w:val="00B71EFC"/>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D706F"/>
    <w:rsid w:val="00BE5393"/>
    <w:rsid w:val="00BF0703"/>
    <w:rsid w:val="00BF2184"/>
    <w:rsid w:val="00BF6AE4"/>
    <w:rsid w:val="00C003A4"/>
    <w:rsid w:val="00C0709B"/>
    <w:rsid w:val="00C11C12"/>
    <w:rsid w:val="00C12A18"/>
    <w:rsid w:val="00C1315D"/>
    <w:rsid w:val="00C2345E"/>
    <w:rsid w:val="00C405EB"/>
    <w:rsid w:val="00C505ED"/>
    <w:rsid w:val="00C84DF7"/>
    <w:rsid w:val="00C9302C"/>
    <w:rsid w:val="00CA1F50"/>
    <w:rsid w:val="00CA5279"/>
    <w:rsid w:val="00CA67E5"/>
    <w:rsid w:val="00CB3740"/>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0BF1"/>
    <w:rsid w:val="00D716DC"/>
    <w:rsid w:val="00D7405D"/>
    <w:rsid w:val="00D754AE"/>
    <w:rsid w:val="00D94AFE"/>
    <w:rsid w:val="00D94EC2"/>
    <w:rsid w:val="00DA0D6C"/>
    <w:rsid w:val="00DB5AC2"/>
    <w:rsid w:val="00DB696C"/>
    <w:rsid w:val="00DC3611"/>
    <w:rsid w:val="00DD1309"/>
    <w:rsid w:val="00DD3808"/>
    <w:rsid w:val="00DD57A8"/>
    <w:rsid w:val="00DE33BB"/>
    <w:rsid w:val="00E03F2C"/>
    <w:rsid w:val="00E1131C"/>
    <w:rsid w:val="00E2760F"/>
    <w:rsid w:val="00E30FBE"/>
    <w:rsid w:val="00E331E7"/>
    <w:rsid w:val="00E45549"/>
    <w:rsid w:val="00E65292"/>
    <w:rsid w:val="00E67A51"/>
    <w:rsid w:val="00E73842"/>
    <w:rsid w:val="00E861FE"/>
    <w:rsid w:val="00E90CA7"/>
    <w:rsid w:val="00E92655"/>
    <w:rsid w:val="00EA1358"/>
    <w:rsid w:val="00EA607A"/>
    <w:rsid w:val="00EC6AD3"/>
    <w:rsid w:val="00ED0B18"/>
    <w:rsid w:val="00ED20E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76707"/>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87AA"/>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B369FF"/>
    <w:rPr>
      <w:sz w:val="16"/>
      <w:szCs w:val="16"/>
    </w:rPr>
  </w:style>
  <w:style w:type="paragraph" w:styleId="CommentText">
    <w:name w:val="annotation text"/>
    <w:basedOn w:val="Normal"/>
    <w:link w:val="CommentTextChar"/>
    <w:uiPriority w:val="99"/>
    <w:semiHidden/>
    <w:unhideWhenUsed/>
    <w:rsid w:val="00B369FF"/>
    <w:pPr>
      <w:spacing w:line="240" w:lineRule="auto"/>
    </w:pPr>
    <w:rPr>
      <w:sz w:val="20"/>
      <w:szCs w:val="20"/>
    </w:rPr>
  </w:style>
  <w:style w:type="character" w:customStyle="1" w:styleId="CommentTextChar">
    <w:name w:val="Comment Text Char"/>
    <w:basedOn w:val="DefaultParagraphFont"/>
    <w:link w:val="CommentText"/>
    <w:uiPriority w:val="99"/>
    <w:semiHidden/>
    <w:rsid w:val="00B369FF"/>
    <w:rPr>
      <w:sz w:val="20"/>
      <w:szCs w:val="20"/>
    </w:rPr>
  </w:style>
  <w:style w:type="paragraph" w:styleId="CommentSubject">
    <w:name w:val="annotation subject"/>
    <w:basedOn w:val="CommentText"/>
    <w:next w:val="CommentText"/>
    <w:link w:val="CommentSubjectChar"/>
    <w:uiPriority w:val="99"/>
    <w:semiHidden/>
    <w:unhideWhenUsed/>
    <w:rsid w:val="00B369FF"/>
    <w:rPr>
      <w:b/>
      <w:bCs/>
    </w:rPr>
  </w:style>
  <w:style w:type="character" w:customStyle="1" w:styleId="CommentSubjectChar">
    <w:name w:val="Comment Subject Char"/>
    <w:basedOn w:val="CommentTextChar"/>
    <w:link w:val="CommentSubject"/>
    <w:uiPriority w:val="99"/>
    <w:semiHidden/>
    <w:rsid w:val="00B369FF"/>
    <w:rPr>
      <w:b/>
      <w:bCs/>
      <w:sz w:val="20"/>
      <w:szCs w:val="20"/>
    </w:rPr>
  </w:style>
  <w:style w:type="paragraph" w:styleId="BalloonText">
    <w:name w:val="Balloon Text"/>
    <w:basedOn w:val="Normal"/>
    <w:link w:val="BalloonTextChar"/>
    <w:uiPriority w:val="99"/>
    <w:semiHidden/>
    <w:unhideWhenUsed/>
    <w:rsid w:val="00B369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9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doi.org/10.1016/j.fishres.2021.105924"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doi.org/10.1016/j.fishres.2022.106493"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oi.org/10.1093/icesjms/23.3.366%2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yperlink" Target="https://nmfs-stock-synthesis.github.io/doc/SS330_User_Manual_release.html%23tvOrde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microsoft.com/office/2011/relationships/commentsExtended" Target="commentsExtended.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9A9F3-C328-4C8D-B859-FBC06DD2A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14948</Words>
  <Characters>85208</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2</cp:revision>
  <dcterms:created xsi:type="dcterms:W3CDTF">2023-09-12T23:17:00Z</dcterms:created>
  <dcterms:modified xsi:type="dcterms:W3CDTF">2023-09-12T23:17:00Z</dcterms:modified>
</cp:coreProperties>
</file>